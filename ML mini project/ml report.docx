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6B68F" w14:textId="42C0EB19" w:rsidR="00E372B7" w:rsidRPr="00EC5D77" w:rsidRDefault="00047CC3" w:rsidP="00047CC3">
      <w:pPr>
        <w:spacing w:after="251" w:line="259" w:lineRule="auto"/>
        <w:ind w:left="-5"/>
        <w:jc w:val="center"/>
        <w:rPr>
          <w:rFonts w:ascii="Times New Roman" w:hAnsi="Times New Roman" w:cs="Times New Roman"/>
          <w:sz w:val="24"/>
          <w:szCs w:val="24"/>
        </w:rPr>
      </w:pPr>
      <w:r w:rsidRPr="00EC5D77">
        <w:rPr>
          <w:rFonts w:ascii="Times New Roman" w:eastAsia="Times New Roman" w:hAnsi="Times New Roman" w:cs="Times New Roman"/>
          <w:b/>
          <w:sz w:val="24"/>
          <w:szCs w:val="24"/>
        </w:rPr>
        <w:t>Bank Note Authentication using Machine Learning</w:t>
      </w:r>
      <w:r w:rsidR="00151DDF" w:rsidRPr="00EC5D77">
        <w:rPr>
          <w:rFonts w:ascii="Times New Roman" w:eastAsia="Times New Roman" w:hAnsi="Times New Roman" w:cs="Times New Roman"/>
          <w:b/>
          <w:sz w:val="24"/>
          <w:szCs w:val="24"/>
        </w:rPr>
        <w:t xml:space="preserve"> Techniques</w:t>
      </w:r>
    </w:p>
    <w:p w14:paraId="6556651D" w14:textId="43153946" w:rsidR="00E372B7" w:rsidRPr="00EC5D77" w:rsidRDefault="00324947" w:rsidP="00E372B7">
      <w:pPr>
        <w:spacing w:after="153" w:line="259" w:lineRule="auto"/>
        <w:jc w:val="center"/>
        <w:rPr>
          <w:rFonts w:ascii="Times New Roman" w:hAnsi="Times New Roman" w:cs="Times New Roman"/>
          <w:sz w:val="24"/>
          <w:szCs w:val="24"/>
        </w:rPr>
      </w:pPr>
      <w:r w:rsidRPr="00EC5D77">
        <w:rPr>
          <w:rFonts w:ascii="Times New Roman" w:hAnsi="Times New Roman" w:cs="Times New Roman"/>
          <w:sz w:val="24"/>
          <w:szCs w:val="24"/>
        </w:rPr>
        <w:t xml:space="preserve">Ilfa Shaheed </w:t>
      </w:r>
      <w:proofErr w:type="spellStart"/>
      <w:r w:rsidRPr="00EC5D77">
        <w:rPr>
          <w:rFonts w:ascii="Times New Roman" w:hAnsi="Times New Roman" w:cs="Times New Roman"/>
          <w:sz w:val="24"/>
          <w:szCs w:val="24"/>
        </w:rPr>
        <w:t>Valiyavallappil</w:t>
      </w:r>
      <w:proofErr w:type="spellEnd"/>
      <w:r w:rsidR="00E372B7" w:rsidRPr="00EC5D77">
        <w:rPr>
          <w:rFonts w:ascii="Times New Roman" w:eastAsia="Calibri" w:hAnsi="Times New Roman" w:cs="Times New Roman"/>
          <w:sz w:val="24"/>
          <w:szCs w:val="24"/>
        </w:rPr>
        <w:t xml:space="preserve"> </w:t>
      </w:r>
    </w:p>
    <w:p w14:paraId="3E71E938" w14:textId="77777777" w:rsidR="00E372B7" w:rsidRPr="00EC5D77" w:rsidRDefault="00E372B7" w:rsidP="00E372B7">
      <w:pPr>
        <w:spacing w:line="259" w:lineRule="auto"/>
        <w:ind w:right="60"/>
        <w:jc w:val="center"/>
        <w:rPr>
          <w:rFonts w:ascii="Times New Roman" w:hAnsi="Times New Roman" w:cs="Times New Roman"/>
          <w:sz w:val="24"/>
          <w:szCs w:val="24"/>
        </w:rPr>
      </w:pPr>
      <w:r w:rsidRPr="00EC5D77">
        <w:rPr>
          <w:rFonts w:ascii="Times New Roman" w:eastAsia="Calibri" w:hAnsi="Times New Roman" w:cs="Times New Roman"/>
          <w:sz w:val="24"/>
          <w:szCs w:val="24"/>
        </w:rPr>
        <w:t xml:space="preserve">Department of Computer Science, </w:t>
      </w:r>
    </w:p>
    <w:p w14:paraId="330CE176" w14:textId="77777777" w:rsidR="00E372B7" w:rsidRPr="00EC5D77" w:rsidRDefault="00E372B7" w:rsidP="00E372B7">
      <w:pPr>
        <w:spacing w:line="259" w:lineRule="auto"/>
        <w:ind w:right="59"/>
        <w:jc w:val="center"/>
        <w:rPr>
          <w:rFonts w:ascii="Times New Roman" w:hAnsi="Times New Roman" w:cs="Times New Roman"/>
          <w:sz w:val="24"/>
          <w:szCs w:val="24"/>
        </w:rPr>
      </w:pPr>
      <w:r w:rsidRPr="00EC5D77">
        <w:rPr>
          <w:rFonts w:ascii="Times New Roman" w:eastAsia="Calibri" w:hAnsi="Times New Roman" w:cs="Times New Roman"/>
          <w:sz w:val="24"/>
          <w:szCs w:val="24"/>
        </w:rPr>
        <w:t xml:space="preserve">Birla Institute of Technology and Science, Pilani, </w:t>
      </w:r>
    </w:p>
    <w:p w14:paraId="103236B9" w14:textId="77777777" w:rsidR="00E372B7" w:rsidRPr="00EC5D77" w:rsidRDefault="00E372B7" w:rsidP="00E372B7">
      <w:pPr>
        <w:spacing w:after="46" w:line="259" w:lineRule="auto"/>
        <w:ind w:right="62"/>
        <w:jc w:val="center"/>
        <w:rPr>
          <w:rFonts w:ascii="Times New Roman" w:hAnsi="Times New Roman" w:cs="Times New Roman"/>
          <w:sz w:val="24"/>
          <w:szCs w:val="24"/>
        </w:rPr>
      </w:pPr>
      <w:r w:rsidRPr="00EC5D77">
        <w:rPr>
          <w:rFonts w:ascii="Times New Roman" w:eastAsia="Calibri" w:hAnsi="Times New Roman" w:cs="Times New Roman"/>
          <w:sz w:val="24"/>
          <w:szCs w:val="24"/>
        </w:rPr>
        <w:t xml:space="preserve">Dubai International Academic City, </w:t>
      </w:r>
    </w:p>
    <w:p w14:paraId="716A1C4A" w14:textId="77777777" w:rsidR="00E372B7" w:rsidRPr="00EC5D77" w:rsidRDefault="00E372B7" w:rsidP="00E372B7">
      <w:pPr>
        <w:spacing w:after="125" w:line="259" w:lineRule="auto"/>
        <w:ind w:right="59"/>
        <w:jc w:val="center"/>
        <w:rPr>
          <w:rFonts w:ascii="Times New Roman" w:hAnsi="Times New Roman" w:cs="Times New Roman"/>
          <w:sz w:val="24"/>
          <w:szCs w:val="24"/>
        </w:rPr>
      </w:pPr>
      <w:r w:rsidRPr="00EC5D77">
        <w:rPr>
          <w:rFonts w:ascii="Times New Roman" w:eastAsia="Calibri" w:hAnsi="Times New Roman" w:cs="Times New Roman"/>
          <w:sz w:val="24"/>
          <w:szCs w:val="24"/>
        </w:rPr>
        <w:t>Dubai, United Arab Emirates</w:t>
      </w:r>
      <w:r w:rsidRPr="00EC5D77">
        <w:rPr>
          <w:rFonts w:ascii="Times New Roman" w:hAnsi="Times New Roman" w:cs="Times New Roman"/>
          <w:sz w:val="24"/>
          <w:szCs w:val="24"/>
        </w:rPr>
        <w:t xml:space="preserve"> </w:t>
      </w:r>
    </w:p>
    <w:p w14:paraId="0ECC2EDC" w14:textId="77777777" w:rsidR="00E372B7" w:rsidRPr="00EC5D77" w:rsidRDefault="00E372B7" w:rsidP="00E372B7">
      <w:pPr>
        <w:spacing w:after="134" w:line="259" w:lineRule="auto"/>
        <w:rPr>
          <w:rFonts w:ascii="Times New Roman" w:hAnsi="Times New Roman" w:cs="Times New Roman"/>
          <w:sz w:val="24"/>
          <w:szCs w:val="24"/>
        </w:rPr>
      </w:pPr>
      <w:r w:rsidRPr="00EC5D77">
        <w:rPr>
          <w:rFonts w:ascii="Times New Roman" w:hAnsi="Times New Roman" w:cs="Times New Roman"/>
          <w:sz w:val="24"/>
          <w:szCs w:val="24"/>
        </w:rPr>
        <w:t xml:space="preserve"> </w:t>
      </w:r>
    </w:p>
    <w:p w14:paraId="4A2E57A8" w14:textId="77777777" w:rsidR="00E372B7" w:rsidRPr="00EC5D77" w:rsidRDefault="00E372B7" w:rsidP="00E372B7">
      <w:pPr>
        <w:spacing w:after="136" w:line="259" w:lineRule="auto"/>
        <w:ind w:left="-5"/>
        <w:rPr>
          <w:rFonts w:ascii="Times New Roman" w:hAnsi="Times New Roman" w:cs="Times New Roman"/>
          <w:sz w:val="24"/>
          <w:szCs w:val="24"/>
        </w:rPr>
      </w:pPr>
      <w:r w:rsidRPr="00EC5D77">
        <w:rPr>
          <w:rFonts w:ascii="Times New Roman" w:eastAsia="Times New Roman" w:hAnsi="Times New Roman" w:cs="Times New Roman"/>
          <w:b/>
          <w:sz w:val="24"/>
          <w:szCs w:val="24"/>
        </w:rPr>
        <w:t xml:space="preserve">ABSTRACT </w:t>
      </w:r>
    </w:p>
    <w:p w14:paraId="18E14D57" w14:textId="6E418D69" w:rsidR="00CD467E" w:rsidRPr="00EC5D77" w:rsidRDefault="00472087" w:rsidP="00E372B7">
      <w:pPr>
        <w:rPr>
          <w:rFonts w:ascii="Times New Roman" w:hAnsi="Times New Roman" w:cs="Times New Roman"/>
          <w:sz w:val="24"/>
          <w:szCs w:val="24"/>
        </w:rPr>
      </w:pPr>
      <w:r w:rsidRPr="00EC5D77">
        <w:rPr>
          <w:rFonts w:ascii="Times New Roman" w:hAnsi="Times New Roman" w:cs="Times New Roman"/>
          <w:sz w:val="24"/>
          <w:szCs w:val="24"/>
        </w:rPr>
        <w:t xml:space="preserve">Every country incorporates a set of security features </w:t>
      </w:r>
      <w:r w:rsidR="005368F8" w:rsidRPr="00EC5D77">
        <w:rPr>
          <w:rFonts w:ascii="Times New Roman" w:hAnsi="Times New Roman" w:cs="Times New Roman"/>
          <w:sz w:val="24"/>
          <w:szCs w:val="24"/>
        </w:rPr>
        <w:t>on</w:t>
      </w:r>
      <w:r w:rsidRPr="00EC5D77">
        <w:rPr>
          <w:rFonts w:ascii="Times New Roman" w:hAnsi="Times New Roman" w:cs="Times New Roman"/>
          <w:sz w:val="24"/>
          <w:szCs w:val="24"/>
        </w:rPr>
        <w:t xml:space="preserve"> a banknote</w:t>
      </w:r>
      <w:r w:rsidR="005368F8" w:rsidRPr="00EC5D77">
        <w:rPr>
          <w:rFonts w:ascii="Times New Roman" w:hAnsi="Times New Roman" w:cs="Times New Roman"/>
          <w:sz w:val="24"/>
          <w:szCs w:val="24"/>
        </w:rPr>
        <w:t xml:space="preserve"> for </w:t>
      </w:r>
      <w:r w:rsidR="00A50ADC" w:rsidRPr="00EC5D77">
        <w:rPr>
          <w:rFonts w:ascii="Times New Roman" w:hAnsi="Times New Roman" w:cs="Times New Roman"/>
          <w:sz w:val="24"/>
          <w:szCs w:val="24"/>
        </w:rPr>
        <w:t xml:space="preserve">economic protection. However, counterfeiters find multiple ways to forge banknotes </w:t>
      </w:r>
      <w:r w:rsidR="00310B23" w:rsidRPr="00EC5D77">
        <w:rPr>
          <w:rFonts w:ascii="Times New Roman" w:hAnsi="Times New Roman" w:cs="Times New Roman"/>
          <w:sz w:val="24"/>
          <w:szCs w:val="24"/>
        </w:rPr>
        <w:t xml:space="preserve">and </w:t>
      </w:r>
      <w:r w:rsidR="00883972" w:rsidRPr="00EC5D77">
        <w:rPr>
          <w:rFonts w:ascii="Times New Roman" w:hAnsi="Times New Roman" w:cs="Times New Roman"/>
          <w:sz w:val="24"/>
          <w:szCs w:val="24"/>
        </w:rPr>
        <w:t xml:space="preserve">replace genuine </w:t>
      </w:r>
      <w:r w:rsidR="003E2796" w:rsidRPr="00EC5D77">
        <w:rPr>
          <w:rFonts w:ascii="Times New Roman" w:hAnsi="Times New Roman" w:cs="Times New Roman"/>
          <w:sz w:val="24"/>
          <w:szCs w:val="24"/>
        </w:rPr>
        <w:t>banknotes</w:t>
      </w:r>
      <w:r w:rsidR="00883972" w:rsidRPr="00EC5D77">
        <w:rPr>
          <w:rFonts w:ascii="Times New Roman" w:hAnsi="Times New Roman" w:cs="Times New Roman"/>
          <w:sz w:val="24"/>
          <w:szCs w:val="24"/>
        </w:rPr>
        <w:t xml:space="preserve">. </w:t>
      </w:r>
      <w:r w:rsidR="003E2796" w:rsidRPr="00EC5D77">
        <w:rPr>
          <w:rFonts w:ascii="Times New Roman" w:hAnsi="Times New Roman" w:cs="Times New Roman"/>
          <w:sz w:val="24"/>
          <w:szCs w:val="24"/>
        </w:rPr>
        <w:t>A counterfeit currency can be defined</w:t>
      </w:r>
      <w:r w:rsidR="00482372" w:rsidRPr="00EC5D77">
        <w:rPr>
          <w:rFonts w:ascii="Times New Roman" w:hAnsi="Times New Roman" w:cs="Times New Roman"/>
          <w:sz w:val="24"/>
          <w:szCs w:val="24"/>
        </w:rPr>
        <w:t xml:space="preserve"> as an illegal imitation of the national or state </w:t>
      </w:r>
      <w:r w:rsidR="001E6B28" w:rsidRPr="00EC5D77">
        <w:rPr>
          <w:rFonts w:ascii="Times New Roman" w:hAnsi="Times New Roman" w:cs="Times New Roman"/>
          <w:sz w:val="24"/>
          <w:szCs w:val="24"/>
        </w:rPr>
        <w:t xml:space="preserve">currency </w:t>
      </w:r>
      <w:r w:rsidR="007E18F1" w:rsidRPr="00EC5D77">
        <w:rPr>
          <w:rFonts w:ascii="Times New Roman" w:hAnsi="Times New Roman" w:cs="Times New Roman"/>
          <w:sz w:val="24"/>
          <w:szCs w:val="24"/>
        </w:rPr>
        <w:t xml:space="preserve">created to seem as </w:t>
      </w:r>
      <w:r w:rsidR="003307CE" w:rsidRPr="00EC5D77">
        <w:rPr>
          <w:rFonts w:ascii="Times New Roman" w:hAnsi="Times New Roman" w:cs="Times New Roman"/>
          <w:sz w:val="24"/>
          <w:szCs w:val="24"/>
        </w:rPr>
        <w:t>if it is approved by the government.</w:t>
      </w:r>
      <w:r w:rsidR="003E2796" w:rsidRPr="00EC5D77">
        <w:rPr>
          <w:rFonts w:ascii="Times New Roman" w:hAnsi="Times New Roman" w:cs="Times New Roman"/>
          <w:sz w:val="24"/>
          <w:szCs w:val="24"/>
        </w:rPr>
        <w:t xml:space="preserve"> </w:t>
      </w:r>
      <w:r w:rsidR="00861217" w:rsidRPr="00EC5D77">
        <w:rPr>
          <w:rFonts w:ascii="Times New Roman" w:hAnsi="Times New Roman" w:cs="Times New Roman"/>
          <w:sz w:val="24"/>
          <w:szCs w:val="24"/>
        </w:rPr>
        <w:t xml:space="preserve">Counterfeit banknotes have always imposed an obstacle in the monetary system worldwide. With the advancements in printing technology, criminals have found loopholes to manipulate genuine banknotes and generate fraudulent banknotes. Through the circulation of counterfeit banknotes, there is a high potential risk for inflation that may reduce the value of the currency and create an economic crisis around financial transactions in various GDP-contributing industries. </w:t>
      </w:r>
      <w:r w:rsidR="00067B38" w:rsidRPr="00EC5D77">
        <w:rPr>
          <w:rFonts w:ascii="Times New Roman" w:hAnsi="Times New Roman" w:cs="Times New Roman"/>
          <w:sz w:val="24"/>
          <w:szCs w:val="24"/>
        </w:rPr>
        <w:t xml:space="preserve">It has </w:t>
      </w:r>
      <w:r w:rsidR="00BA6E70" w:rsidRPr="00EC5D77">
        <w:rPr>
          <w:rFonts w:ascii="Times New Roman" w:hAnsi="Times New Roman" w:cs="Times New Roman"/>
          <w:sz w:val="24"/>
          <w:szCs w:val="24"/>
        </w:rPr>
        <w:t xml:space="preserve">a </w:t>
      </w:r>
      <w:r w:rsidR="00067B38" w:rsidRPr="00EC5D77">
        <w:rPr>
          <w:rFonts w:ascii="Times New Roman" w:hAnsi="Times New Roman" w:cs="Times New Roman"/>
          <w:sz w:val="24"/>
          <w:szCs w:val="24"/>
        </w:rPr>
        <w:t>major risk to dismantle t</w:t>
      </w:r>
      <w:r w:rsidR="00BA6E70" w:rsidRPr="00EC5D77">
        <w:rPr>
          <w:rFonts w:ascii="Times New Roman" w:hAnsi="Times New Roman" w:cs="Times New Roman"/>
          <w:sz w:val="24"/>
          <w:szCs w:val="24"/>
        </w:rPr>
        <w:t xml:space="preserve">he economic as well as the financial growth of a country. </w:t>
      </w:r>
      <w:r w:rsidR="000A59E1" w:rsidRPr="00EC5D77">
        <w:rPr>
          <w:rFonts w:ascii="Times New Roman" w:hAnsi="Times New Roman" w:cs="Times New Roman"/>
          <w:sz w:val="24"/>
          <w:szCs w:val="24"/>
        </w:rPr>
        <w:t>Bu</w:t>
      </w:r>
      <w:r w:rsidR="001A25B9" w:rsidRPr="00EC5D77">
        <w:rPr>
          <w:rFonts w:ascii="Times New Roman" w:hAnsi="Times New Roman" w:cs="Times New Roman"/>
          <w:sz w:val="24"/>
          <w:szCs w:val="24"/>
        </w:rPr>
        <w:t xml:space="preserve">sinesses face </w:t>
      </w:r>
      <w:r w:rsidR="00280043" w:rsidRPr="00EC5D77">
        <w:rPr>
          <w:rFonts w:ascii="Times New Roman" w:hAnsi="Times New Roman" w:cs="Times New Roman"/>
          <w:sz w:val="24"/>
          <w:szCs w:val="24"/>
        </w:rPr>
        <w:t xml:space="preserve">financial losses on acceptance of counterfeit </w:t>
      </w:r>
      <w:r w:rsidR="004425BD" w:rsidRPr="00EC5D77">
        <w:rPr>
          <w:rFonts w:ascii="Times New Roman" w:hAnsi="Times New Roman" w:cs="Times New Roman"/>
          <w:sz w:val="24"/>
          <w:szCs w:val="24"/>
        </w:rPr>
        <w:t xml:space="preserve">banknotes </w:t>
      </w:r>
      <w:r w:rsidR="001F7D5E" w:rsidRPr="00EC5D77">
        <w:rPr>
          <w:rFonts w:ascii="Times New Roman" w:hAnsi="Times New Roman" w:cs="Times New Roman"/>
          <w:sz w:val="24"/>
          <w:szCs w:val="24"/>
        </w:rPr>
        <w:t xml:space="preserve">since they </w:t>
      </w:r>
      <w:r w:rsidR="00E4306F" w:rsidRPr="00EC5D77">
        <w:rPr>
          <w:rFonts w:ascii="Times New Roman" w:hAnsi="Times New Roman" w:cs="Times New Roman"/>
          <w:sz w:val="24"/>
          <w:szCs w:val="24"/>
        </w:rPr>
        <w:t>encounter trouble</w:t>
      </w:r>
      <w:r w:rsidR="001F7D5E" w:rsidRPr="00EC5D77">
        <w:rPr>
          <w:rFonts w:ascii="Times New Roman" w:hAnsi="Times New Roman" w:cs="Times New Roman"/>
          <w:sz w:val="24"/>
          <w:szCs w:val="24"/>
        </w:rPr>
        <w:t xml:space="preserve"> when </w:t>
      </w:r>
      <w:r w:rsidR="00D27199" w:rsidRPr="00EC5D77">
        <w:rPr>
          <w:rFonts w:ascii="Times New Roman" w:hAnsi="Times New Roman" w:cs="Times New Roman"/>
          <w:sz w:val="24"/>
          <w:szCs w:val="24"/>
        </w:rPr>
        <w:t>exchanging</w:t>
      </w:r>
      <w:r w:rsidR="001F7D5E" w:rsidRPr="00EC5D77">
        <w:rPr>
          <w:rFonts w:ascii="Times New Roman" w:hAnsi="Times New Roman" w:cs="Times New Roman"/>
          <w:sz w:val="24"/>
          <w:szCs w:val="24"/>
        </w:rPr>
        <w:t xml:space="preserve"> or </w:t>
      </w:r>
      <w:r w:rsidR="00D27199" w:rsidRPr="00EC5D77">
        <w:rPr>
          <w:rFonts w:ascii="Times New Roman" w:hAnsi="Times New Roman" w:cs="Times New Roman"/>
          <w:sz w:val="24"/>
          <w:szCs w:val="24"/>
        </w:rPr>
        <w:t>depositing</w:t>
      </w:r>
      <w:r w:rsidR="001F7D5E" w:rsidRPr="00EC5D77">
        <w:rPr>
          <w:rFonts w:ascii="Times New Roman" w:hAnsi="Times New Roman" w:cs="Times New Roman"/>
          <w:sz w:val="24"/>
          <w:szCs w:val="24"/>
        </w:rPr>
        <w:t xml:space="preserve"> </w:t>
      </w:r>
      <w:r w:rsidR="00E4306F" w:rsidRPr="00EC5D77">
        <w:rPr>
          <w:rFonts w:ascii="Times New Roman" w:hAnsi="Times New Roman" w:cs="Times New Roman"/>
          <w:sz w:val="24"/>
          <w:szCs w:val="24"/>
        </w:rPr>
        <w:t xml:space="preserve">corrupt </w:t>
      </w:r>
      <w:r w:rsidR="001F7D5E" w:rsidRPr="00EC5D77">
        <w:rPr>
          <w:rFonts w:ascii="Times New Roman" w:hAnsi="Times New Roman" w:cs="Times New Roman"/>
          <w:sz w:val="24"/>
          <w:szCs w:val="24"/>
        </w:rPr>
        <w:t xml:space="preserve">money </w:t>
      </w:r>
      <w:r w:rsidR="00D27199" w:rsidRPr="00EC5D77">
        <w:rPr>
          <w:rFonts w:ascii="Times New Roman" w:hAnsi="Times New Roman" w:cs="Times New Roman"/>
          <w:sz w:val="24"/>
          <w:szCs w:val="24"/>
        </w:rPr>
        <w:t>in a bank.</w:t>
      </w:r>
      <w:r w:rsidR="000A59E1" w:rsidRPr="00EC5D77">
        <w:rPr>
          <w:rFonts w:ascii="Times New Roman" w:hAnsi="Times New Roman" w:cs="Times New Roman"/>
          <w:sz w:val="24"/>
          <w:szCs w:val="24"/>
        </w:rPr>
        <w:t xml:space="preserve"> </w:t>
      </w:r>
      <w:r w:rsidR="00861217" w:rsidRPr="00EC5D77">
        <w:rPr>
          <w:rFonts w:ascii="Times New Roman" w:hAnsi="Times New Roman" w:cs="Times New Roman"/>
          <w:sz w:val="24"/>
          <w:szCs w:val="24"/>
        </w:rPr>
        <w:t>Even after the introduction of demonetization counterfeiters have adapted to the new currency version immediately, attempting to produce new notes in a short period.  There is an emerging need for an automated system to identify counterfeit banknotes to be installed at banks</w:t>
      </w:r>
      <w:r w:rsidR="00195837" w:rsidRPr="00EC5D77">
        <w:rPr>
          <w:rFonts w:ascii="Times New Roman" w:hAnsi="Times New Roman" w:cs="Times New Roman"/>
          <w:sz w:val="24"/>
          <w:szCs w:val="24"/>
        </w:rPr>
        <w:t>.</w:t>
      </w:r>
      <w:r w:rsidR="00861217" w:rsidRPr="00EC5D77">
        <w:rPr>
          <w:rFonts w:ascii="Times New Roman" w:hAnsi="Times New Roman" w:cs="Times New Roman"/>
          <w:sz w:val="24"/>
          <w:szCs w:val="24"/>
        </w:rPr>
        <w:t xml:space="preserve"> </w:t>
      </w:r>
      <w:r w:rsidR="00EB381F" w:rsidRPr="00EC5D77">
        <w:rPr>
          <w:rFonts w:ascii="Times New Roman" w:hAnsi="Times New Roman" w:cs="Times New Roman"/>
          <w:sz w:val="24"/>
          <w:szCs w:val="24"/>
        </w:rPr>
        <w:t>Machine learning</w:t>
      </w:r>
      <w:r w:rsidR="00E51BC0" w:rsidRPr="00EC5D77">
        <w:rPr>
          <w:rFonts w:ascii="Times New Roman" w:hAnsi="Times New Roman" w:cs="Times New Roman"/>
          <w:sz w:val="24"/>
          <w:szCs w:val="24"/>
        </w:rPr>
        <w:t xml:space="preserve"> (ML)</w:t>
      </w:r>
      <w:r w:rsidR="00971DCC" w:rsidRPr="00EC5D77">
        <w:rPr>
          <w:rFonts w:ascii="Times New Roman" w:hAnsi="Times New Roman" w:cs="Times New Roman"/>
          <w:sz w:val="24"/>
          <w:szCs w:val="24"/>
        </w:rPr>
        <w:t xml:space="preserve">, </w:t>
      </w:r>
      <w:r w:rsidR="00AA1538" w:rsidRPr="00EC5D77">
        <w:rPr>
          <w:rFonts w:ascii="Times New Roman" w:hAnsi="Times New Roman" w:cs="Times New Roman"/>
          <w:sz w:val="24"/>
          <w:szCs w:val="24"/>
        </w:rPr>
        <w:t>a subset of artificial</w:t>
      </w:r>
      <w:r w:rsidR="00971DCC" w:rsidRPr="00EC5D77">
        <w:rPr>
          <w:rFonts w:ascii="Times New Roman" w:hAnsi="Times New Roman" w:cs="Times New Roman"/>
          <w:sz w:val="24"/>
          <w:szCs w:val="24"/>
        </w:rPr>
        <w:t xml:space="preserve"> </w:t>
      </w:r>
      <w:r w:rsidR="003E4589" w:rsidRPr="00EC5D77">
        <w:rPr>
          <w:rFonts w:ascii="Times New Roman" w:hAnsi="Times New Roman" w:cs="Times New Roman"/>
          <w:sz w:val="24"/>
          <w:szCs w:val="24"/>
        </w:rPr>
        <w:t>intelligence,</w:t>
      </w:r>
      <w:r w:rsidR="00971DCC" w:rsidRPr="00EC5D77">
        <w:rPr>
          <w:rFonts w:ascii="Times New Roman" w:hAnsi="Times New Roman" w:cs="Times New Roman"/>
          <w:sz w:val="24"/>
          <w:szCs w:val="24"/>
        </w:rPr>
        <w:t xml:space="preserve"> </w:t>
      </w:r>
      <w:r w:rsidR="00E36E05" w:rsidRPr="00EC5D77">
        <w:rPr>
          <w:rFonts w:ascii="Times New Roman" w:hAnsi="Times New Roman" w:cs="Times New Roman"/>
          <w:sz w:val="24"/>
          <w:szCs w:val="24"/>
        </w:rPr>
        <w:t xml:space="preserve">is the ultimate solution to </w:t>
      </w:r>
      <w:r w:rsidR="004E5796" w:rsidRPr="00EC5D77">
        <w:rPr>
          <w:rFonts w:ascii="Times New Roman" w:hAnsi="Times New Roman" w:cs="Times New Roman"/>
          <w:sz w:val="24"/>
          <w:szCs w:val="24"/>
        </w:rPr>
        <w:t xml:space="preserve">the </w:t>
      </w:r>
      <w:r w:rsidR="00DF3B8F" w:rsidRPr="00EC5D77">
        <w:rPr>
          <w:rFonts w:ascii="Times New Roman" w:hAnsi="Times New Roman" w:cs="Times New Roman"/>
          <w:sz w:val="24"/>
          <w:szCs w:val="24"/>
        </w:rPr>
        <w:t>ominous issue</w:t>
      </w:r>
      <w:r w:rsidR="004E5796" w:rsidRPr="00EC5D77">
        <w:rPr>
          <w:rFonts w:ascii="Times New Roman" w:hAnsi="Times New Roman" w:cs="Times New Roman"/>
          <w:sz w:val="24"/>
          <w:szCs w:val="24"/>
        </w:rPr>
        <w:t xml:space="preserve"> of counterfeiters.</w:t>
      </w:r>
      <w:r w:rsidR="003E4589" w:rsidRPr="00EC5D77">
        <w:rPr>
          <w:rFonts w:ascii="Times New Roman" w:hAnsi="Times New Roman" w:cs="Times New Roman"/>
          <w:sz w:val="24"/>
          <w:szCs w:val="24"/>
        </w:rPr>
        <w:t xml:space="preserve"> </w:t>
      </w:r>
      <w:r w:rsidR="00861217" w:rsidRPr="00EC5D77">
        <w:rPr>
          <w:rFonts w:ascii="Times New Roman" w:hAnsi="Times New Roman" w:cs="Times New Roman"/>
          <w:sz w:val="24"/>
          <w:szCs w:val="24"/>
        </w:rPr>
        <w:t xml:space="preserve">This paper utilizes various supervised learning algorithms of machine learning like </w:t>
      </w:r>
      <w:r w:rsidR="00C812B4">
        <w:rPr>
          <w:rFonts w:ascii="Times New Roman" w:hAnsi="Times New Roman" w:cs="Times New Roman"/>
          <w:sz w:val="24"/>
          <w:szCs w:val="24"/>
        </w:rPr>
        <w:t xml:space="preserve">Logistic </w:t>
      </w:r>
      <w:r w:rsidR="00B82B60">
        <w:rPr>
          <w:rFonts w:ascii="Times New Roman" w:hAnsi="Times New Roman" w:cs="Times New Roman"/>
          <w:sz w:val="24"/>
          <w:szCs w:val="24"/>
        </w:rPr>
        <w:t xml:space="preserve">Regression, </w:t>
      </w:r>
      <w:r w:rsidR="00861217" w:rsidRPr="00EC5D77">
        <w:rPr>
          <w:rFonts w:ascii="Times New Roman" w:hAnsi="Times New Roman" w:cs="Times New Roman"/>
          <w:sz w:val="24"/>
          <w:szCs w:val="24"/>
        </w:rPr>
        <w:t xml:space="preserve">random forest classifier, decision tree, </w:t>
      </w:r>
      <w:r w:rsidR="00B82B60">
        <w:rPr>
          <w:rFonts w:ascii="Times New Roman" w:hAnsi="Times New Roman" w:cs="Times New Roman"/>
          <w:sz w:val="24"/>
          <w:szCs w:val="24"/>
        </w:rPr>
        <w:t>AdaBoost,</w:t>
      </w:r>
      <w:r w:rsidR="00861217" w:rsidRPr="00EC5D77">
        <w:rPr>
          <w:rFonts w:ascii="Times New Roman" w:hAnsi="Times New Roman" w:cs="Times New Roman"/>
          <w:sz w:val="24"/>
          <w:szCs w:val="24"/>
        </w:rPr>
        <w:t xml:space="preserve"> and support vector machine (SVM) to finalize the most accurate model to distinguish between a forged banknote and a genuine banknote.</w:t>
      </w:r>
      <w:r w:rsidR="000F0C1C" w:rsidRPr="00EC5D77">
        <w:rPr>
          <w:rFonts w:ascii="Times New Roman" w:hAnsi="Times New Roman" w:cs="Times New Roman"/>
          <w:sz w:val="24"/>
          <w:szCs w:val="24"/>
        </w:rPr>
        <w:t xml:space="preserve"> SVMs enable excellent distinctions between classes in highly dimensional feature spaces, whereas ensemble techniques including random forests and gradient boosting enhance the long-term reliability and accuracy of banknote systems for authentication.</w:t>
      </w:r>
      <w:r w:rsidR="008E0A3D" w:rsidRPr="00EC5D77">
        <w:rPr>
          <w:rFonts w:ascii="Times New Roman" w:hAnsi="Times New Roman" w:cs="Times New Roman"/>
          <w:sz w:val="24"/>
          <w:szCs w:val="24"/>
        </w:rPr>
        <w:t xml:space="preserve"> </w:t>
      </w:r>
      <w:r w:rsidR="0053412E" w:rsidRPr="00EC5D77">
        <w:rPr>
          <w:rFonts w:ascii="Times New Roman" w:hAnsi="Times New Roman" w:cs="Times New Roman"/>
          <w:sz w:val="24"/>
          <w:szCs w:val="24"/>
        </w:rPr>
        <w:t xml:space="preserve">The models are trained on a large dataset that identifies </w:t>
      </w:r>
      <w:r w:rsidR="00396439" w:rsidRPr="00EC5D77">
        <w:rPr>
          <w:rFonts w:ascii="Times New Roman" w:hAnsi="Times New Roman" w:cs="Times New Roman"/>
          <w:sz w:val="24"/>
          <w:szCs w:val="24"/>
        </w:rPr>
        <w:t>specific</w:t>
      </w:r>
      <w:r w:rsidR="00E458EE" w:rsidRPr="00EC5D77">
        <w:rPr>
          <w:rFonts w:ascii="Times New Roman" w:hAnsi="Times New Roman" w:cs="Times New Roman"/>
          <w:sz w:val="24"/>
          <w:szCs w:val="24"/>
        </w:rPr>
        <w:t xml:space="preserve"> </w:t>
      </w:r>
      <w:r w:rsidR="00396439" w:rsidRPr="00EC5D77">
        <w:rPr>
          <w:rFonts w:ascii="Times New Roman" w:hAnsi="Times New Roman" w:cs="Times New Roman"/>
          <w:sz w:val="24"/>
          <w:szCs w:val="24"/>
        </w:rPr>
        <w:t xml:space="preserve">features </w:t>
      </w:r>
      <w:r w:rsidR="00E458EE" w:rsidRPr="00EC5D77">
        <w:rPr>
          <w:rFonts w:ascii="Times New Roman" w:hAnsi="Times New Roman" w:cs="Times New Roman"/>
          <w:sz w:val="24"/>
          <w:szCs w:val="24"/>
        </w:rPr>
        <w:t>that</w:t>
      </w:r>
      <w:r w:rsidR="00396439" w:rsidRPr="00EC5D77">
        <w:rPr>
          <w:rFonts w:ascii="Times New Roman" w:hAnsi="Times New Roman" w:cs="Times New Roman"/>
          <w:sz w:val="24"/>
          <w:szCs w:val="24"/>
        </w:rPr>
        <w:t xml:space="preserve"> </w:t>
      </w:r>
      <w:r w:rsidR="00E458EE" w:rsidRPr="00EC5D77">
        <w:rPr>
          <w:rFonts w:ascii="Times New Roman" w:hAnsi="Times New Roman" w:cs="Times New Roman"/>
          <w:sz w:val="24"/>
          <w:szCs w:val="24"/>
        </w:rPr>
        <w:t>act</w:t>
      </w:r>
      <w:r w:rsidR="00396439" w:rsidRPr="00EC5D77">
        <w:rPr>
          <w:rFonts w:ascii="Times New Roman" w:hAnsi="Times New Roman" w:cs="Times New Roman"/>
          <w:sz w:val="24"/>
          <w:szCs w:val="24"/>
        </w:rPr>
        <w:t xml:space="preserve"> as key </w:t>
      </w:r>
      <w:r w:rsidR="00E458EE" w:rsidRPr="00EC5D77">
        <w:rPr>
          <w:rFonts w:ascii="Times New Roman" w:hAnsi="Times New Roman" w:cs="Times New Roman"/>
          <w:sz w:val="24"/>
          <w:szCs w:val="24"/>
        </w:rPr>
        <w:t xml:space="preserve">discriminators between a counterfeit banknote and an original banknote. </w:t>
      </w:r>
      <w:r w:rsidR="00C16819" w:rsidRPr="00EC5D77">
        <w:rPr>
          <w:rFonts w:ascii="Times New Roman" w:hAnsi="Times New Roman" w:cs="Times New Roman"/>
          <w:sz w:val="24"/>
          <w:szCs w:val="24"/>
        </w:rPr>
        <w:t xml:space="preserve">Banknote metadata is extracted from various images via an instrument referred to as the wavelet transform tool. </w:t>
      </w:r>
      <w:r w:rsidR="00DA0565" w:rsidRPr="00EC5D77">
        <w:rPr>
          <w:rFonts w:ascii="Times New Roman" w:hAnsi="Times New Roman" w:cs="Times New Roman"/>
          <w:sz w:val="24"/>
          <w:szCs w:val="24"/>
        </w:rPr>
        <w:t xml:space="preserve">It allows the ML model to learn all possible </w:t>
      </w:r>
      <w:r w:rsidR="00E47F16" w:rsidRPr="00EC5D77">
        <w:rPr>
          <w:rFonts w:ascii="Times New Roman" w:hAnsi="Times New Roman" w:cs="Times New Roman"/>
          <w:sz w:val="24"/>
          <w:szCs w:val="24"/>
        </w:rPr>
        <w:t xml:space="preserve">complex patterns contributing to the authentication of a particular banknote. </w:t>
      </w:r>
      <w:r w:rsidR="002F4C47" w:rsidRPr="00EC5D77">
        <w:rPr>
          <w:rFonts w:ascii="Times New Roman" w:hAnsi="Times New Roman" w:cs="Times New Roman"/>
          <w:sz w:val="24"/>
          <w:szCs w:val="24"/>
        </w:rPr>
        <w:t xml:space="preserve">Metrics </w:t>
      </w:r>
      <w:r w:rsidR="006E16EB" w:rsidRPr="00EC5D77">
        <w:rPr>
          <w:rFonts w:ascii="Times New Roman" w:hAnsi="Times New Roman" w:cs="Times New Roman"/>
          <w:sz w:val="24"/>
          <w:szCs w:val="24"/>
        </w:rPr>
        <w:t xml:space="preserve">are </w:t>
      </w:r>
      <w:r w:rsidR="00E87EE9" w:rsidRPr="00EC5D77">
        <w:rPr>
          <w:rFonts w:ascii="Times New Roman" w:hAnsi="Times New Roman" w:cs="Times New Roman"/>
          <w:sz w:val="24"/>
          <w:szCs w:val="24"/>
        </w:rPr>
        <w:t xml:space="preserve">employed to measure </w:t>
      </w:r>
      <w:r w:rsidR="006E16EB" w:rsidRPr="00EC5D77">
        <w:rPr>
          <w:rFonts w:ascii="Times New Roman" w:hAnsi="Times New Roman" w:cs="Times New Roman"/>
          <w:sz w:val="24"/>
          <w:szCs w:val="24"/>
        </w:rPr>
        <w:t xml:space="preserve">the </w:t>
      </w:r>
      <w:r w:rsidR="00E87EE9" w:rsidRPr="00EC5D77">
        <w:rPr>
          <w:rFonts w:ascii="Times New Roman" w:hAnsi="Times New Roman" w:cs="Times New Roman"/>
          <w:sz w:val="24"/>
          <w:szCs w:val="24"/>
        </w:rPr>
        <w:t xml:space="preserve">accuracies </w:t>
      </w:r>
      <w:r w:rsidR="006E16EB" w:rsidRPr="00EC5D77">
        <w:rPr>
          <w:rFonts w:ascii="Times New Roman" w:hAnsi="Times New Roman" w:cs="Times New Roman"/>
          <w:sz w:val="24"/>
          <w:szCs w:val="24"/>
        </w:rPr>
        <w:t>of the several models created</w:t>
      </w:r>
      <w:r w:rsidR="005D6B99" w:rsidRPr="00EC5D77">
        <w:rPr>
          <w:rFonts w:ascii="Times New Roman" w:hAnsi="Times New Roman" w:cs="Times New Roman"/>
          <w:sz w:val="24"/>
          <w:szCs w:val="24"/>
        </w:rPr>
        <w:t xml:space="preserve"> </w:t>
      </w:r>
      <w:r w:rsidR="00D612A5" w:rsidRPr="00EC5D77">
        <w:rPr>
          <w:rFonts w:ascii="Times New Roman" w:hAnsi="Times New Roman" w:cs="Times New Roman"/>
          <w:sz w:val="24"/>
          <w:szCs w:val="24"/>
        </w:rPr>
        <w:t>and</w:t>
      </w:r>
      <w:r w:rsidR="005D6B99" w:rsidRPr="00EC5D77">
        <w:rPr>
          <w:rFonts w:ascii="Times New Roman" w:hAnsi="Times New Roman" w:cs="Times New Roman"/>
          <w:sz w:val="24"/>
          <w:szCs w:val="24"/>
        </w:rPr>
        <w:t xml:space="preserve"> rank them in order of highest to lowest </w:t>
      </w:r>
      <w:r w:rsidR="00D612A5" w:rsidRPr="00EC5D77">
        <w:rPr>
          <w:rFonts w:ascii="Times New Roman" w:hAnsi="Times New Roman" w:cs="Times New Roman"/>
          <w:sz w:val="24"/>
          <w:szCs w:val="24"/>
        </w:rPr>
        <w:t>accuracies</w:t>
      </w:r>
      <w:r w:rsidR="005D6B99" w:rsidRPr="00EC5D77">
        <w:rPr>
          <w:rFonts w:ascii="Times New Roman" w:hAnsi="Times New Roman" w:cs="Times New Roman"/>
          <w:sz w:val="24"/>
          <w:szCs w:val="24"/>
        </w:rPr>
        <w:t xml:space="preserve">. This paper </w:t>
      </w:r>
      <w:r w:rsidR="00D612A5" w:rsidRPr="00EC5D77">
        <w:rPr>
          <w:rFonts w:ascii="Times New Roman" w:hAnsi="Times New Roman" w:cs="Times New Roman"/>
          <w:sz w:val="24"/>
          <w:szCs w:val="24"/>
        </w:rPr>
        <w:t xml:space="preserve">uses Metrics as a determining factor in </w:t>
      </w:r>
      <w:r w:rsidR="00841D96" w:rsidRPr="00EC5D77">
        <w:rPr>
          <w:rFonts w:ascii="Times New Roman" w:hAnsi="Times New Roman" w:cs="Times New Roman"/>
          <w:sz w:val="24"/>
          <w:szCs w:val="24"/>
        </w:rPr>
        <w:t xml:space="preserve">the decision of the most accurate model that has a better chance </w:t>
      </w:r>
      <w:r w:rsidR="00BC5528" w:rsidRPr="00EC5D77">
        <w:rPr>
          <w:rFonts w:ascii="Times New Roman" w:hAnsi="Times New Roman" w:cs="Times New Roman"/>
          <w:sz w:val="24"/>
          <w:szCs w:val="24"/>
        </w:rPr>
        <w:t>of authenticating</w:t>
      </w:r>
      <w:r w:rsidR="00C27781" w:rsidRPr="00EC5D77">
        <w:rPr>
          <w:rFonts w:ascii="Times New Roman" w:hAnsi="Times New Roman" w:cs="Times New Roman"/>
          <w:sz w:val="24"/>
          <w:szCs w:val="24"/>
        </w:rPr>
        <w:t xml:space="preserve"> a genuine banknote and </w:t>
      </w:r>
      <w:r w:rsidR="00BC5528" w:rsidRPr="00EC5D77">
        <w:rPr>
          <w:rFonts w:ascii="Times New Roman" w:hAnsi="Times New Roman" w:cs="Times New Roman"/>
          <w:sz w:val="24"/>
          <w:szCs w:val="24"/>
        </w:rPr>
        <w:t>alerting</w:t>
      </w:r>
      <w:r w:rsidR="00C27781" w:rsidRPr="00EC5D77">
        <w:rPr>
          <w:rFonts w:ascii="Times New Roman" w:hAnsi="Times New Roman" w:cs="Times New Roman"/>
          <w:sz w:val="24"/>
          <w:szCs w:val="24"/>
        </w:rPr>
        <w:t xml:space="preserve"> </w:t>
      </w:r>
      <w:r w:rsidR="00BC5528" w:rsidRPr="00EC5D77">
        <w:rPr>
          <w:rFonts w:ascii="Times New Roman" w:hAnsi="Times New Roman" w:cs="Times New Roman"/>
          <w:sz w:val="24"/>
          <w:szCs w:val="24"/>
        </w:rPr>
        <w:t xml:space="preserve">the respective authorities </w:t>
      </w:r>
      <w:r w:rsidR="00C27781" w:rsidRPr="00EC5D77">
        <w:rPr>
          <w:rFonts w:ascii="Times New Roman" w:hAnsi="Times New Roman" w:cs="Times New Roman"/>
          <w:sz w:val="24"/>
          <w:szCs w:val="24"/>
        </w:rPr>
        <w:t xml:space="preserve">if it is forged. </w:t>
      </w:r>
    </w:p>
    <w:p w14:paraId="162DA134" w14:textId="77777777" w:rsidR="00CD467E" w:rsidRPr="00EC5D77" w:rsidRDefault="00CD467E" w:rsidP="00E372B7">
      <w:pPr>
        <w:rPr>
          <w:rFonts w:ascii="Times New Roman" w:hAnsi="Times New Roman" w:cs="Times New Roman"/>
          <w:sz w:val="24"/>
          <w:szCs w:val="24"/>
        </w:rPr>
      </w:pPr>
    </w:p>
    <w:p w14:paraId="34335F5B" w14:textId="77777777" w:rsidR="00CD467E" w:rsidRPr="00EC5D77" w:rsidRDefault="00CD467E" w:rsidP="00E372B7">
      <w:pPr>
        <w:rPr>
          <w:rFonts w:ascii="Times New Roman" w:hAnsi="Times New Roman" w:cs="Times New Roman"/>
          <w:sz w:val="24"/>
          <w:szCs w:val="24"/>
        </w:rPr>
      </w:pPr>
    </w:p>
    <w:p w14:paraId="2D21E70E" w14:textId="77777777" w:rsidR="00CD467E" w:rsidRPr="00EC5D77" w:rsidRDefault="00CD467E" w:rsidP="00E372B7">
      <w:pPr>
        <w:rPr>
          <w:rFonts w:ascii="Times New Roman" w:hAnsi="Times New Roman" w:cs="Times New Roman"/>
          <w:sz w:val="24"/>
          <w:szCs w:val="24"/>
        </w:rPr>
      </w:pPr>
    </w:p>
    <w:p w14:paraId="39569720" w14:textId="6A9B5A4C" w:rsidR="00020831" w:rsidRPr="00EC5D77" w:rsidRDefault="00020831" w:rsidP="00020831">
      <w:pPr>
        <w:spacing w:after="136" w:line="259" w:lineRule="auto"/>
        <w:ind w:left="-5"/>
        <w:rPr>
          <w:rFonts w:ascii="Times New Roman" w:eastAsia="Times New Roman" w:hAnsi="Times New Roman" w:cs="Times New Roman"/>
          <w:b/>
          <w:sz w:val="24"/>
          <w:szCs w:val="24"/>
        </w:rPr>
      </w:pPr>
      <w:r w:rsidRPr="00EC5D77">
        <w:rPr>
          <w:rFonts w:ascii="Times New Roman" w:eastAsia="Times New Roman" w:hAnsi="Times New Roman" w:cs="Times New Roman"/>
          <w:b/>
          <w:sz w:val="24"/>
          <w:szCs w:val="24"/>
        </w:rPr>
        <w:t>INTRODUCTION</w:t>
      </w:r>
    </w:p>
    <w:p w14:paraId="1A6B1DAA" w14:textId="77777777" w:rsidR="00020831" w:rsidRPr="00EC5D77" w:rsidRDefault="00020831" w:rsidP="00020831">
      <w:pPr>
        <w:spacing w:after="136" w:line="259" w:lineRule="auto"/>
        <w:ind w:left="-5"/>
        <w:rPr>
          <w:rFonts w:ascii="Times New Roman" w:hAnsi="Times New Roman" w:cs="Times New Roman"/>
          <w:sz w:val="24"/>
          <w:szCs w:val="24"/>
        </w:rPr>
      </w:pPr>
    </w:p>
    <w:p w14:paraId="1EF3E69D" w14:textId="2AB8F146" w:rsidR="00735ABC" w:rsidRPr="00EC5D77" w:rsidRDefault="006D53AE" w:rsidP="00D17550">
      <w:pPr>
        <w:spacing w:after="136" w:line="259" w:lineRule="auto"/>
        <w:ind w:left="-5"/>
        <w:rPr>
          <w:rFonts w:ascii="Times New Roman" w:hAnsi="Times New Roman" w:cs="Times New Roman"/>
          <w:sz w:val="24"/>
          <w:szCs w:val="24"/>
        </w:rPr>
      </w:pPr>
      <w:r w:rsidRPr="00EC5D77">
        <w:rPr>
          <w:rFonts w:ascii="Times New Roman" w:hAnsi="Times New Roman" w:cs="Times New Roman"/>
          <w:sz w:val="24"/>
          <w:szCs w:val="24"/>
        </w:rPr>
        <w:t xml:space="preserve">What is the </w:t>
      </w:r>
      <w:r w:rsidR="00F4003E" w:rsidRPr="00EC5D77">
        <w:rPr>
          <w:rFonts w:ascii="Times New Roman" w:hAnsi="Times New Roman" w:cs="Times New Roman"/>
          <w:sz w:val="24"/>
          <w:szCs w:val="24"/>
        </w:rPr>
        <w:t xml:space="preserve">purpose </w:t>
      </w:r>
      <w:r w:rsidR="00972228" w:rsidRPr="00EC5D77">
        <w:rPr>
          <w:rFonts w:ascii="Times New Roman" w:hAnsi="Times New Roman" w:cs="Times New Roman"/>
          <w:sz w:val="24"/>
          <w:szCs w:val="24"/>
        </w:rPr>
        <w:t>of</w:t>
      </w:r>
      <w:r w:rsidR="00F4003E" w:rsidRPr="00EC5D77">
        <w:rPr>
          <w:rFonts w:ascii="Times New Roman" w:hAnsi="Times New Roman" w:cs="Times New Roman"/>
          <w:sz w:val="24"/>
          <w:szCs w:val="24"/>
        </w:rPr>
        <w:t xml:space="preserve"> economic and financial growth of a government of</w:t>
      </w:r>
      <w:r w:rsidR="009B798B" w:rsidRPr="00EC5D77">
        <w:rPr>
          <w:rFonts w:ascii="Times New Roman" w:hAnsi="Times New Roman" w:cs="Times New Roman"/>
          <w:sz w:val="24"/>
          <w:szCs w:val="24"/>
        </w:rPr>
        <w:t xml:space="preserve"> the state or nation when the </w:t>
      </w:r>
      <w:r w:rsidR="00972228" w:rsidRPr="00EC5D77">
        <w:rPr>
          <w:rFonts w:ascii="Times New Roman" w:hAnsi="Times New Roman" w:cs="Times New Roman"/>
          <w:sz w:val="24"/>
          <w:szCs w:val="24"/>
        </w:rPr>
        <w:t>transactions of money are counterfeited?</w:t>
      </w:r>
      <w:r w:rsidR="00573239" w:rsidRPr="00EC5D77">
        <w:rPr>
          <w:rFonts w:ascii="Times New Roman" w:hAnsi="Times New Roman" w:cs="Times New Roman"/>
          <w:sz w:val="24"/>
          <w:szCs w:val="24"/>
        </w:rPr>
        <w:t xml:space="preserve"> </w:t>
      </w:r>
      <w:r w:rsidR="00400D8C" w:rsidRPr="00EC5D77">
        <w:rPr>
          <w:rFonts w:ascii="Times New Roman" w:hAnsi="Times New Roman" w:cs="Times New Roman"/>
          <w:sz w:val="24"/>
          <w:szCs w:val="24"/>
        </w:rPr>
        <w:t>Counterfeiting is the process of altering or forging a banknote that closely mimics an original banknote issued by the state or country's central bank.</w:t>
      </w:r>
      <w:r w:rsidR="00E46E4F" w:rsidRPr="00EC5D77">
        <w:rPr>
          <w:rFonts w:ascii="Times New Roman" w:hAnsi="Times New Roman" w:cs="Times New Roman"/>
          <w:sz w:val="24"/>
          <w:szCs w:val="24"/>
        </w:rPr>
        <w:t xml:space="preserve"> The main goal of counterfeiting is to </w:t>
      </w:r>
      <w:r w:rsidR="00D6730B" w:rsidRPr="00EC5D77">
        <w:rPr>
          <w:rFonts w:ascii="Times New Roman" w:hAnsi="Times New Roman" w:cs="Times New Roman"/>
          <w:sz w:val="24"/>
          <w:szCs w:val="24"/>
        </w:rPr>
        <w:t>defraud businesses and financial institutions for personal gain.</w:t>
      </w:r>
      <w:r w:rsidR="00350E4F" w:rsidRPr="00EC5D77">
        <w:rPr>
          <w:rFonts w:ascii="Times New Roman" w:hAnsi="Times New Roman" w:cs="Times New Roman"/>
          <w:sz w:val="24"/>
          <w:szCs w:val="24"/>
        </w:rPr>
        <w:t xml:space="preserve"> </w:t>
      </w:r>
      <w:r w:rsidR="008F7FCF" w:rsidRPr="00EC5D77">
        <w:rPr>
          <w:rFonts w:ascii="Times New Roman" w:hAnsi="Times New Roman" w:cs="Times New Roman"/>
          <w:sz w:val="24"/>
          <w:szCs w:val="24"/>
        </w:rPr>
        <w:t xml:space="preserve">According to the statistics </w:t>
      </w:r>
      <w:r w:rsidR="003B3F19" w:rsidRPr="00EC5D77">
        <w:rPr>
          <w:rFonts w:ascii="Times New Roman" w:hAnsi="Times New Roman" w:cs="Times New Roman"/>
          <w:sz w:val="24"/>
          <w:szCs w:val="24"/>
        </w:rPr>
        <w:t xml:space="preserve">an estimate </w:t>
      </w:r>
      <w:r w:rsidR="00B418CD" w:rsidRPr="00EC5D77">
        <w:rPr>
          <w:rFonts w:ascii="Times New Roman" w:hAnsi="Times New Roman" w:cs="Times New Roman"/>
          <w:sz w:val="24"/>
          <w:szCs w:val="24"/>
        </w:rPr>
        <w:t>of $</w:t>
      </w:r>
      <w:r w:rsidR="00F63D33" w:rsidRPr="00EC5D77">
        <w:rPr>
          <w:rFonts w:ascii="Times New Roman" w:hAnsi="Times New Roman" w:cs="Times New Roman"/>
          <w:sz w:val="24"/>
          <w:szCs w:val="24"/>
        </w:rPr>
        <w:t xml:space="preserve">1.7 trillion to $4.5 trillion </w:t>
      </w:r>
      <w:r w:rsidR="00281C46" w:rsidRPr="00EC5D77">
        <w:rPr>
          <w:rFonts w:ascii="Times New Roman" w:hAnsi="Times New Roman" w:cs="Times New Roman"/>
          <w:sz w:val="24"/>
          <w:szCs w:val="24"/>
        </w:rPr>
        <w:t>goes around in the s</w:t>
      </w:r>
      <w:r w:rsidR="00C64796" w:rsidRPr="00EC5D77">
        <w:rPr>
          <w:rFonts w:ascii="Times New Roman" w:hAnsi="Times New Roman" w:cs="Times New Roman"/>
          <w:sz w:val="24"/>
          <w:szCs w:val="24"/>
        </w:rPr>
        <w:t xml:space="preserve">elling of </w:t>
      </w:r>
      <w:r w:rsidR="00F63D33" w:rsidRPr="00EC5D77">
        <w:rPr>
          <w:rFonts w:ascii="Times New Roman" w:hAnsi="Times New Roman" w:cs="Times New Roman"/>
          <w:sz w:val="24"/>
          <w:szCs w:val="24"/>
        </w:rPr>
        <w:t xml:space="preserve">counterfeit goods </w:t>
      </w:r>
      <w:r w:rsidR="00B418CD" w:rsidRPr="00EC5D77">
        <w:rPr>
          <w:rFonts w:ascii="Times New Roman" w:hAnsi="Times New Roman" w:cs="Times New Roman"/>
          <w:sz w:val="24"/>
          <w:szCs w:val="24"/>
        </w:rPr>
        <w:t xml:space="preserve">every year. </w:t>
      </w:r>
      <w:r w:rsidR="00C64796" w:rsidRPr="00EC5D77">
        <w:rPr>
          <w:rFonts w:ascii="Times New Roman" w:hAnsi="Times New Roman" w:cs="Times New Roman"/>
          <w:sz w:val="24"/>
          <w:szCs w:val="24"/>
        </w:rPr>
        <w:t xml:space="preserve">The </w:t>
      </w:r>
      <w:r w:rsidR="000F02CE" w:rsidRPr="00EC5D77">
        <w:rPr>
          <w:rFonts w:ascii="Times New Roman" w:hAnsi="Times New Roman" w:cs="Times New Roman"/>
          <w:sz w:val="24"/>
          <w:szCs w:val="24"/>
        </w:rPr>
        <w:t xml:space="preserve">immense amount of investment in counterfeiting can be </w:t>
      </w:r>
      <w:r w:rsidR="004763BF" w:rsidRPr="00EC5D77">
        <w:rPr>
          <w:rFonts w:ascii="Times New Roman" w:hAnsi="Times New Roman" w:cs="Times New Roman"/>
          <w:sz w:val="24"/>
          <w:szCs w:val="24"/>
        </w:rPr>
        <w:t>equated to a</w:t>
      </w:r>
      <w:r w:rsidR="001A4B85" w:rsidRPr="00EC5D77">
        <w:rPr>
          <w:rFonts w:ascii="Times New Roman" w:hAnsi="Times New Roman" w:cs="Times New Roman"/>
          <w:sz w:val="24"/>
          <w:szCs w:val="24"/>
        </w:rPr>
        <w:t xml:space="preserve">n </w:t>
      </w:r>
      <w:r w:rsidR="004763BF" w:rsidRPr="00EC5D77">
        <w:rPr>
          <w:rFonts w:ascii="Times New Roman" w:hAnsi="Times New Roman" w:cs="Times New Roman"/>
          <w:sz w:val="24"/>
          <w:szCs w:val="24"/>
        </w:rPr>
        <w:t xml:space="preserve">economy larger than that of </w:t>
      </w:r>
      <w:r w:rsidR="001A4B85" w:rsidRPr="00EC5D77">
        <w:rPr>
          <w:rFonts w:ascii="Times New Roman" w:hAnsi="Times New Roman" w:cs="Times New Roman"/>
          <w:sz w:val="24"/>
          <w:szCs w:val="24"/>
        </w:rPr>
        <w:t xml:space="preserve">Canada’s total GDP. </w:t>
      </w:r>
      <w:r w:rsidR="00067389" w:rsidRPr="00EC5D77">
        <w:rPr>
          <w:rFonts w:ascii="Times New Roman" w:hAnsi="Times New Roman" w:cs="Times New Roman"/>
          <w:sz w:val="24"/>
          <w:szCs w:val="24"/>
        </w:rPr>
        <w:t xml:space="preserve">The </w:t>
      </w:r>
      <w:r w:rsidR="008F35CB" w:rsidRPr="00EC5D77">
        <w:rPr>
          <w:rFonts w:ascii="Times New Roman" w:hAnsi="Times New Roman" w:cs="Times New Roman"/>
          <w:sz w:val="24"/>
          <w:szCs w:val="24"/>
        </w:rPr>
        <w:t xml:space="preserve">rapid </w:t>
      </w:r>
      <w:r w:rsidR="00067389" w:rsidRPr="00EC5D77">
        <w:rPr>
          <w:rFonts w:ascii="Times New Roman" w:hAnsi="Times New Roman" w:cs="Times New Roman"/>
          <w:sz w:val="24"/>
          <w:szCs w:val="24"/>
        </w:rPr>
        <w:t xml:space="preserve">circulation of forged banknotes </w:t>
      </w:r>
      <w:r w:rsidR="00994559" w:rsidRPr="00EC5D77">
        <w:rPr>
          <w:rFonts w:ascii="Times New Roman" w:hAnsi="Times New Roman" w:cs="Times New Roman"/>
          <w:sz w:val="24"/>
          <w:szCs w:val="24"/>
        </w:rPr>
        <w:t>has</w:t>
      </w:r>
      <w:r w:rsidR="00067389" w:rsidRPr="00EC5D77">
        <w:rPr>
          <w:rFonts w:ascii="Times New Roman" w:hAnsi="Times New Roman" w:cs="Times New Roman"/>
          <w:sz w:val="24"/>
          <w:szCs w:val="24"/>
        </w:rPr>
        <w:t xml:space="preserve"> made it quite impossible to track down the source of</w:t>
      </w:r>
      <w:r w:rsidR="0028491A" w:rsidRPr="00EC5D77">
        <w:rPr>
          <w:rFonts w:ascii="Times New Roman" w:hAnsi="Times New Roman" w:cs="Times New Roman"/>
          <w:sz w:val="24"/>
          <w:szCs w:val="24"/>
        </w:rPr>
        <w:t xml:space="preserve"> </w:t>
      </w:r>
      <w:r w:rsidR="00994559" w:rsidRPr="00EC5D77">
        <w:rPr>
          <w:rFonts w:ascii="Times New Roman" w:hAnsi="Times New Roman" w:cs="Times New Roman"/>
          <w:sz w:val="24"/>
          <w:szCs w:val="24"/>
        </w:rPr>
        <w:t>counterfeiting,</w:t>
      </w:r>
      <w:r w:rsidR="0028491A" w:rsidRPr="00EC5D77">
        <w:rPr>
          <w:rFonts w:ascii="Times New Roman" w:hAnsi="Times New Roman" w:cs="Times New Roman"/>
          <w:sz w:val="24"/>
          <w:szCs w:val="24"/>
        </w:rPr>
        <w:t xml:space="preserve"> making it easy for criminals to</w:t>
      </w:r>
      <w:r w:rsidR="008F35CB" w:rsidRPr="00EC5D77">
        <w:rPr>
          <w:rFonts w:ascii="Times New Roman" w:hAnsi="Times New Roman" w:cs="Times New Roman"/>
          <w:sz w:val="24"/>
          <w:szCs w:val="24"/>
        </w:rPr>
        <w:t xml:space="preserve"> evade official authorities</w:t>
      </w:r>
      <w:r w:rsidR="002875BB" w:rsidRPr="00EC5D77">
        <w:rPr>
          <w:rFonts w:ascii="Times New Roman" w:hAnsi="Times New Roman" w:cs="Times New Roman"/>
          <w:sz w:val="24"/>
          <w:szCs w:val="24"/>
        </w:rPr>
        <w:t xml:space="preserve"> and complete fraud </w:t>
      </w:r>
      <w:r w:rsidR="003F26FC" w:rsidRPr="00EC5D77">
        <w:rPr>
          <w:rFonts w:ascii="Times New Roman" w:hAnsi="Times New Roman" w:cs="Times New Roman"/>
          <w:sz w:val="24"/>
          <w:szCs w:val="24"/>
        </w:rPr>
        <w:t>transactions</w:t>
      </w:r>
      <w:r w:rsidR="002875BB" w:rsidRPr="00EC5D77">
        <w:rPr>
          <w:rFonts w:ascii="Times New Roman" w:hAnsi="Times New Roman" w:cs="Times New Roman"/>
          <w:sz w:val="24"/>
          <w:szCs w:val="24"/>
        </w:rPr>
        <w:t>.</w:t>
      </w:r>
      <w:r w:rsidR="001946D9" w:rsidRPr="00EC5D77">
        <w:rPr>
          <w:rFonts w:ascii="Times New Roman" w:hAnsi="Times New Roman" w:cs="Times New Roman"/>
          <w:sz w:val="24"/>
          <w:szCs w:val="24"/>
        </w:rPr>
        <w:t xml:space="preserve"> </w:t>
      </w:r>
      <w:r w:rsidR="00387088" w:rsidRPr="00EC5D77">
        <w:rPr>
          <w:rFonts w:ascii="Times New Roman" w:hAnsi="Times New Roman" w:cs="Times New Roman"/>
          <w:sz w:val="24"/>
          <w:szCs w:val="24"/>
        </w:rPr>
        <w:t xml:space="preserve">The </w:t>
      </w:r>
      <w:r w:rsidR="0074158F" w:rsidRPr="00EC5D77">
        <w:rPr>
          <w:rFonts w:ascii="Times New Roman" w:hAnsi="Times New Roman" w:cs="Times New Roman"/>
          <w:sz w:val="24"/>
          <w:szCs w:val="24"/>
        </w:rPr>
        <w:t>counterfeit banknotes are developed and produced in</w:t>
      </w:r>
      <w:r w:rsidR="0015586B" w:rsidRPr="00EC5D77">
        <w:rPr>
          <w:rFonts w:ascii="Times New Roman" w:hAnsi="Times New Roman" w:cs="Times New Roman"/>
          <w:sz w:val="24"/>
          <w:szCs w:val="24"/>
        </w:rPr>
        <w:t xml:space="preserve"> </w:t>
      </w:r>
      <w:r w:rsidR="0074158F" w:rsidRPr="00EC5D77">
        <w:rPr>
          <w:rFonts w:ascii="Times New Roman" w:hAnsi="Times New Roman" w:cs="Times New Roman"/>
          <w:sz w:val="24"/>
          <w:szCs w:val="24"/>
        </w:rPr>
        <w:t>all denominations</w:t>
      </w:r>
      <w:r w:rsidR="00152FF7" w:rsidRPr="00EC5D77">
        <w:rPr>
          <w:rFonts w:ascii="Times New Roman" w:hAnsi="Times New Roman" w:cs="Times New Roman"/>
          <w:sz w:val="24"/>
          <w:szCs w:val="24"/>
        </w:rPr>
        <w:t xml:space="preserve"> that </w:t>
      </w:r>
      <w:r w:rsidR="00CB1AEF" w:rsidRPr="00EC5D77">
        <w:rPr>
          <w:rFonts w:ascii="Times New Roman" w:hAnsi="Times New Roman" w:cs="Times New Roman"/>
          <w:sz w:val="24"/>
          <w:szCs w:val="24"/>
        </w:rPr>
        <w:t>decelerate</w:t>
      </w:r>
      <w:r w:rsidR="0015586B" w:rsidRPr="00EC5D77">
        <w:rPr>
          <w:rFonts w:ascii="Times New Roman" w:hAnsi="Times New Roman" w:cs="Times New Roman"/>
          <w:sz w:val="24"/>
          <w:szCs w:val="24"/>
        </w:rPr>
        <w:t xml:space="preserve"> the financial market and give rise to the black market</w:t>
      </w:r>
      <w:r w:rsidR="00CB1AEF" w:rsidRPr="00EC5D77">
        <w:rPr>
          <w:rFonts w:ascii="Times New Roman" w:hAnsi="Times New Roman" w:cs="Times New Roman"/>
          <w:sz w:val="24"/>
          <w:szCs w:val="24"/>
        </w:rPr>
        <w:t>.</w:t>
      </w:r>
      <w:r w:rsidR="0028491A" w:rsidRPr="00EC5D77">
        <w:rPr>
          <w:rFonts w:ascii="Times New Roman" w:hAnsi="Times New Roman" w:cs="Times New Roman"/>
          <w:sz w:val="24"/>
          <w:szCs w:val="24"/>
        </w:rPr>
        <w:t xml:space="preserve"> </w:t>
      </w:r>
      <w:r w:rsidR="00091F72" w:rsidRPr="00EC5D77">
        <w:rPr>
          <w:rFonts w:ascii="Times New Roman" w:hAnsi="Times New Roman" w:cs="Times New Roman"/>
          <w:sz w:val="24"/>
          <w:szCs w:val="24"/>
        </w:rPr>
        <w:t xml:space="preserve">Counterfeit banknotes are built in with the similar security features as the genuine banknotes making it very difficult to differentiate them. </w:t>
      </w:r>
      <w:r w:rsidR="00350E4F" w:rsidRPr="00EC5D77">
        <w:rPr>
          <w:rFonts w:ascii="Times New Roman" w:hAnsi="Times New Roman" w:cs="Times New Roman"/>
          <w:sz w:val="24"/>
          <w:szCs w:val="24"/>
        </w:rPr>
        <w:t xml:space="preserve">It is a major hurdle to </w:t>
      </w:r>
      <w:r w:rsidR="00E3269B" w:rsidRPr="00EC5D77">
        <w:rPr>
          <w:rFonts w:ascii="Times New Roman" w:hAnsi="Times New Roman" w:cs="Times New Roman"/>
          <w:sz w:val="24"/>
          <w:szCs w:val="24"/>
        </w:rPr>
        <w:t xml:space="preserve">distinguish between </w:t>
      </w:r>
      <w:r w:rsidR="00B9442F" w:rsidRPr="00EC5D77">
        <w:rPr>
          <w:rFonts w:ascii="Times New Roman" w:hAnsi="Times New Roman" w:cs="Times New Roman"/>
          <w:sz w:val="24"/>
          <w:szCs w:val="24"/>
        </w:rPr>
        <w:t>forged and genuine banknotes</w:t>
      </w:r>
      <w:r w:rsidR="008226FF" w:rsidRPr="00EC5D77">
        <w:rPr>
          <w:rFonts w:ascii="Times New Roman" w:hAnsi="Times New Roman" w:cs="Times New Roman"/>
          <w:sz w:val="24"/>
          <w:szCs w:val="24"/>
        </w:rPr>
        <w:t xml:space="preserve"> due to the</w:t>
      </w:r>
      <w:r w:rsidR="00F42E79" w:rsidRPr="00EC5D77">
        <w:rPr>
          <w:rFonts w:ascii="Times New Roman" w:hAnsi="Times New Roman" w:cs="Times New Roman"/>
          <w:sz w:val="24"/>
          <w:szCs w:val="24"/>
        </w:rPr>
        <w:t xml:space="preserve">ir similar imitations to the real ones. It is a highly tedious process to manually </w:t>
      </w:r>
      <w:r w:rsidR="00B9442F" w:rsidRPr="00EC5D77">
        <w:rPr>
          <w:rFonts w:ascii="Times New Roman" w:hAnsi="Times New Roman" w:cs="Times New Roman"/>
          <w:sz w:val="24"/>
          <w:szCs w:val="24"/>
        </w:rPr>
        <w:t xml:space="preserve">inspect each </w:t>
      </w:r>
      <w:r w:rsidR="00864FC7" w:rsidRPr="00EC5D77">
        <w:rPr>
          <w:rFonts w:ascii="Times New Roman" w:hAnsi="Times New Roman" w:cs="Times New Roman"/>
          <w:sz w:val="24"/>
          <w:szCs w:val="24"/>
        </w:rPr>
        <w:t>banknote,</w:t>
      </w:r>
      <w:r w:rsidR="00B9442F" w:rsidRPr="00EC5D77">
        <w:rPr>
          <w:rFonts w:ascii="Times New Roman" w:hAnsi="Times New Roman" w:cs="Times New Roman"/>
          <w:sz w:val="24"/>
          <w:szCs w:val="24"/>
        </w:rPr>
        <w:t xml:space="preserve"> especially when brought in bulk.</w:t>
      </w:r>
      <w:r w:rsidR="00CB1AEF" w:rsidRPr="00EC5D77">
        <w:rPr>
          <w:rFonts w:ascii="Times New Roman" w:hAnsi="Times New Roman" w:cs="Times New Roman"/>
          <w:sz w:val="24"/>
          <w:szCs w:val="24"/>
        </w:rPr>
        <w:t xml:space="preserve"> This </w:t>
      </w:r>
      <w:r w:rsidR="00380670" w:rsidRPr="00EC5D77">
        <w:rPr>
          <w:rFonts w:ascii="Times New Roman" w:hAnsi="Times New Roman" w:cs="Times New Roman"/>
          <w:sz w:val="24"/>
          <w:szCs w:val="24"/>
        </w:rPr>
        <w:t>demands</w:t>
      </w:r>
      <w:r w:rsidR="00CB1AEF" w:rsidRPr="00EC5D77">
        <w:rPr>
          <w:rFonts w:ascii="Times New Roman" w:hAnsi="Times New Roman" w:cs="Times New Roman"/>
          <w:sz w:val="24"/>
          <w:szCs w:val="24"/>
        </w:rPr>
        <w:t xml:space="preserve"> </w:t>
      </w:r>
      <w:r w:rsidR="00E90551" w:rsidRPr="00EC5D77">
        <w:rPr>
          <w:rFonts w:ascii="Times New Roman" w:hAnsi="Times New Roman" w:cs="Times New Roman"/>
          <w:sz w:val="24"/>
          <w:szCs w:val="24"/>
        </w:rPr>
        <w:t xml:space="preserve">the need </w:t>
      </w:r>
      <w:r w:rsidR="00556192" w:rsidRPr="00EC5D77">
        <w:rPr>
          <w:rFonts w:ascii="Times New Roman" w:hAnsi="Times New Roman" w:cs="Times New Roman"/>
          <w:sz w:val="24"/>
          <w:szCs w:val="24"/>
        </w:rPr>
        <w:t>for</w:t>
      </w:r>
      <w:r w:rsidR="00E90551" w:rsidRPr="00EC5D77">
        <w:rPr>
          <w:rFonts w:ascii="Times New Roman" w:hAnsi="Times New Roman" w:cs="Times New Roman"/>
          <w:sz w:val="24"/>
          <w:szCs w:val="24"/>
        </w:rPr>
        <w:t xml:space="preserve"> a security measure to be </w:t>
      </w:r>
      <w:r w:rsidR="00BE6769" w:rsidRPr="00EC5D77">
        <w:rPr>
          <w:rFonts w:ascii="Times New Roman" w:hAnsi="Times New Roman" w:cs="Times New Roman"/>
          <w:sz w:val="24"/>
          <w:szCs w:val="24"/>
        </w:rPr>
        <w:t xml:space="preserve">initiated in all banks </w:t>
      </w:r>
      <w:r w:rsidR="00870924" w:rsidRPr="00EC5D77">
        <w:rPr>
          <w:rFonts w:ascii="Times New Roman" w:hAnsi="Times New Roman" w:cs="Times New Roman"/>
          <w:sz w:val="24"/>
          <w:szCs w:val="24"/>
        </w:rPr>
        <w:t>overseeing any exchange or deposit of counterfeit money.</w:t>
      </w:r>
      <w:r w:rsidR="00556192" w:rsidRPr="00EC5D77">
        <w:rPr>
          <w:rFonts w:ascii="Times New Roman" w:hAnsi="Times New Roman" w:cs="Times New Roman"/>
          <w:sz w:val="24"/>
          <w:szCs w:val="24"/>
        </w:rPr>
        <w:t xml:space="preserve"> With developments in artificial intelligence, machine learning paves </w:t>
      </w:r>
      <w:r w:rsidR="00721E38" w:rsidRPr="00EC5D77">
        <w:rPr>
          <w:rFonts w:ascii="Times New Roman" w:hAnsi="Times New Roman" w:cs="Times New Roman"/>
          <w:sz w:val="24"/>
          <w:szCs w:val="24"/>
        </w:rPr>
        <w:t xml:space="preserve">a </w:t>
      </w:r>
      <w:r w:rsidR="00556192" w:rsidRPr="00EC5D77">
        <w:rPr>
          <w:rFonts w:ascii="Times New Roman" w:hAnsi="Times New Roman" w:cs="Times New Roman"/>
          <w:sz w:val="24"/>
          <w:szCs w:val="24"/>
        </w:rPr>
        <w:t>way in finding out the apt solution</w:t>
      </w:r>
      <w:r w:rsidR="00721E38" w:rsidRPr="00EC5D77">
        <w:rPr>
          <w:rFonts w:ascii="Times New Roman" w:hAnsi="Times New Roman" w:cs="Times New Roman"/>
          <w:sz w:val="24"/>
          <w:szCs w:val="24"/>
        </w:rPr>
        <w:t>.</w:t>
      </w:r>
    </w:p>
    <w:p w14:paraId="05A98FE3" w14:textId="77777777" w:rsidR="00D17550" w:rsidRPr="00EC5D77" w:rsidRDefault="00D17550" w:rsidP="00D17550">
      <w:pPr>
        <w:spacing w:after="136" w:line="259" w:lineRule="auto"/>
        <w:ind w:left="-5"/>
        <w:rPr>
          <w:rFonts w:ascii="Times New Roman" w:hAnsi="Times New Roman" w:cs="Times New Roman"/>
          <w:sz w:val="24"/>
          <w:szCs w:val="24"/>
        </w:rPr>
      </w:pPr>
    </w:p>
    <w:p w14:paraId="24CC819F" w14:textId="1A313822" w:rsidR="00267109" w:rsidRPr="00EC5D77" w:rsidRDefault="00117C61" w:rsidP="00267109">
      <w:pPr>
        <w:rPr>
          <w:rFonts w:ascii="Times New Roman" w:hAnsi="Times New Roman" w:cs="Times New Roman"/>
          <w:sz w:val="24"/>
          <w:szCs w:val="24"/>
        </w:rPr>
      </w:pPr>
      <w:r w:rsidRPr="00EC5D77">
        <w:rPr>
          <w:rFonts w:ascii="Times New Roman" w:hAnsi="Times New Roman" w:cs="Times New Roman"/>
          <w:sz w:val="24"/>
          <w:szCs w:val="24"/>
        </w:rPr>
        <w:t xml:space="preserve">In recent times, </w:t>
      </w:r>
      <w:r w:rsidR="0016202B" w:rsidRPr="00EC5D77">
        <w:rPr>
          <w:rFonts w:ascii="Times New Roman" w:hAnsi="Times New Roman" w:cs="Times New Roman"/>
          <w:sz w:val="24"/>
          <w:szCs w:val="24"/>
        </w:rPr>
        <w:t xml:space="preserve">machine learning has solved numerous </w:t>
      </w:r>
      <w:r w:rsidR="003C7AA1" w:rsidRPr="00EC5D77">
        <w:rPr>
          <w:rFonts w:ascii="Times New Roman" w:hAnsi="Times New Roman" w:cs="Times New Roman"/>
          <w:sz w:val="24"/>
          <w:szCs w:val="24"/>
        </w:rPr>
        <w:t>conventional</w:t>
      </w:r>
      <w:r w:rsidR="007D53CF" w:rsidRPr="00EC5D77">
        <w:rPr>
          <w:rFonts w:ascii="Times New Roman" w:hAnsi="Times New Roman" w:cs="Times New Roman"/>
          <w:sz w:val="24"/>
          <w:szCs w:val="24"/>
        </w:rPr>
        <w:t xml:space="preserve"> challenges faced worldwide by using statistical and mathematical techniques. </w:t>
      </w:r>
      <w:r w:rsidR="005F1F1A" w:rsidRPr="00EC5D77">
        <w:rPr>
          <w:rFonts w:ascii="Times New Roman" w:hAnsi="Times New Roman" w:cs="Times New Roman"/>
          <w:sz w:val="24"/>
          <w:szCs w:val="24"/>
        </w:rPr>
        <w:t xml:space="preserve">The authentication of </w:t>
      </w:r>
      <w:r w:rsidR="00803154" w:rsidRPr="00EC5D77">
        <w:rPr>
          <w:rFonts w:ascii="Times New Roman" w:hAnsi="Times New Roman" w:cs="Times New Roman"/>
          <w:sz w:val="24"/>
          <w:szCs w:val="24"/>
        </w:rPr>
        <w:t xml:space="preserve">banknotes can be </w:t>
      </w:r>
      <w:r w:rsidR="000257E4" w:rsidRPr="00EC5D77">
        <w:rPr>
          <w:rFonts w:ascii="Times New Roman" w:hAnsi="Times New Roman" w:cs="Times New Roman"/>
          <w:sz w:val="24"/>
          <w:szCs w:val="24"/>
        </w:rPr>
        <w:t xml:space="preserve">categorized into a classification ML </w:t>
      </w:r>
      <w:r w:rsidR="0074658D" w:rsidRPr="00EC5D77">
        <w:rPr>
          <w:rFonts w:ascii="Times New Roman" w:hAnsi="Times New Roman" w:cs="Times New Roman"/>
          <w:sz w:val="24"/>
          <w:szCs w:val="24"/>
        </w:rPr>
        <w:t>query</w:t>
      </w:r>
      <w:r w:rsidR="000257E4" w:rsidRPr="00EC5D77">
        <w:rPr>
          <w:rFonts w:ascii="Times New Roman" w:hAnsi="Times New Roman" w:cs="Times New Roman"/>
          <w:sz w:val="24"/>
          <w:szCs w:val="24"/>
        </w:rPr>
        <w:t xml:space="preserve">. </w:t>
      </w:r>
      <w:r w:rsidR="00C779EC" w:rsidRPr="00EC5D77">
        <w:rPr>
          <w:rFonts w:ascii="Times New Roman" w:hAnsi="Times New Roman" w:cs="Times New Roman"/>
          <w:sz w:val="24"/>
          <w:szCs w:val="24"/>
        </w:rPr>
        <w:t xml:space="preserve">In issues related to classification, supervised learning algorithms are frequently utilized. </w:t>
      </w:r>
      <w:r w:rsidR="00C43EC9" w:rsidRPr="00EC5D77">
        <w:rPr>
          <w:rFonts w:ascii="Times New Roman" w:hAnsi="Times New Roman" w:cs="Times New Roman"/>
          <w:sz w:val="24"/>
          <w:szCs w:val="24"/>
        </w:rPr>
        <w:t>A supervised learning model trains on a huge dataset</w:t>
      </w:r>
      <w:r w:rsidR="00EE2126" w:rsidRPr="00EC5D77">
        <w:rPr>
          <w:rFonts w:ascii="Times New Roman" w:hAnsi="Times New Roman" w:cs="Times New Roman"/>
          <w:sz w:val="24"/>
          <w:szCs w:val="24"/>
        </w:rPr>
        <w:t xml:space="preserve">, in this case it </w:t>
      </w:r>
      <w:r w:rsidR="006F0965" w:rsidRPr="00EC5D77">
        <w:rPr>
          <w:rFonts w:ascii="Times New Roman" w:hAnsi="Times New Roman" w:cs="Times New Roman"/>
          <w:sz w:val="24"/>
          <w:szCs w:val="24"/>
        </w:rPr>
        <w:t>trains on</w:t>
      </w:r>
      <w:r w:rsidR="00EE2126" w:rsidRPr="00EC5D77">
        <w:rPr>
          <w:rFonts w:ascii="Times New Roman" w:hAnsi="Times New Roman" w:cs="Times New Roman"/>
          <w:sz w:val="24"/>
          <w:szCs w:val="24"/>
        </w:rPr>
        <w:t xml:space="preserve"> certain </w:t>
      </w:r>
      <w:r w:rsidR="00852400" w:rsidRPr="00EC5D77">
        <w:rPr>
          <w:rFonts w:ascii="Times New Roman" w:hAnsi="Times New Roman" w:cs="Times New Roman"/>
          <w:sz w:val="24"/>
          <w:szCs w:val="24"/>
        </w:rPr>
        <w:t>traits</w:t>
      </w:r>
      <w:r w:rsidR="006F0965" w:rsidRPr="00EC5D77">
        <w:rPr>
          <w:rFonts w:ascii="Times New Roman" w:hAnsi="Times New Roman" w:cs="Times New Roman"/>
          <w:sz w:val="24"/>
          <w:szCs w:val="24"/>
        </w:rPr>
        <w:t xml:space="preserve"> of banknotes that can be </w:t>
      </w:r>
      <w:r w:rsidR="00F7561E" w:rsidRPr="00EC5D77">
        <w:rPr>
          <w:rFonts w:ascii="Times New Roman" w:hAnsi="Times New Roman" w:cs="Times New Roman"/>
          <w:sz w:val="24"/>
          <w:szCs w:val="24"/>
        </w:rPr>
        <w:t xml:space="preserve">used </w:t>
      </w:r>
      <w:r w:rsidR="0077659F" w:rsidRPr="00EC5D77">
        <w:rPr>
          <w:rFonts w:ascii="Times New Roman" w:hAnsi="Times New Roman" w:cs="Times New Roman"/>
          <w:sz w:val="24"/>
          <w:szCs w:val="24"/>
        </w:rPr>
        <w:t>to identify</w:t>
      </w:r>
      <w:r w:rsidR="00F7561E" w:rsidRPr="00EC5D77">
        <w:rPr>
          <w:rFonts w:ascii="Times New Roman" w:hAnsi="Times New Roman" w:cs="Times New Roman"/>
          <w:sz w:val="24"/>
          <w:szCs w:val="24"/>
        </w:rPr>
        <w:t xml:space="preserve"> a genuine banknote</w:t>
      </w:r>
      <w:r w:rsidR="005C2929" w:rsidRPr="00EC5D77">
        <w:rPr>
          <w:rFonts w:ascii="Times New Roman" w:hAnsi="Times New Roman" w:cs="Times New Roman"/>
          <w:sz w:val="24"/>
          <w:szCs w:val="24"/>
        </w:rPr>
        <w:t xml:space="preserve">. It eliminates the need for manual image processing procedures and enables computing technology to detect counterfeit banknotes through the design of algorithms. </w:t>
      </w:r>
      <w:r w:rsidR="007B5C12" w:rsidRPr="00EC5D77">
        <w:rPr>
          <w:rFonts w:ascii="Times New Roman" w:hAnsi="Times New Roman" w:cs="Times New Roman"/>
          <w:sz w:val="24"/>
          <w:szCs w:val="24"/>
        </w:rPr>
        <w:t xml:space="preserve">The </w:t>
      </w:r>
      <w:r w:rsidR="004E5F7F" w:rsidRPr="00EC5D77">
        <w:rPr>
          <w:rFonts w:ascii="Times New Roman" w:hAnsi="Times New Roman" w:cs="Times New Roman"/>
          <w:sz w:val="24"/>
          <w:szCs w:val="24"/>
        </w:rPr>
        <w:t xml:space="preserve">algorithms are </w:t>
      </w:r>
      <w:r w:rsidR="00E75991" w:rsidRPr="00EC5D77">
        <w:rPr>
          <w:rFonts w:ascii="Times New Roman" w:hAnsi="Times New Roman" w:cs="Times New Roman"/>
          <w:sz w:val="24"/>
          <w:szCs w:val="24"/>
        </w:rPr>
        <w:t>trained to learn on the complex patterns of each banknote such as watermarks, microprinting and secu</w:t>
      </w:r>
      <w:r w:rsidR="00B72388" w:rsidRPr="00EC5D77">
        <w:rPr>
          <w:rFonts w:ascii="Times New Roman" w:hAnsi="Times New Roman" w:cs="Times New Roman"/>
          <w:sz w:val="24"/>
          <w:szCs w:val="24"/>
        </w:rPr>
        <w:t>rity thread features for an accurate di</w:t>
      </w:r>
      <w:r w:rsidR="00351BD5" w:rsidRPr="00EC5D77">
        <w:rPr>
          <w:rFonts w:ascii="Times New Roman" w:hAnsi="Times New Roman" w:cs="Times New Roman"/>
          <w:sz w:val="24"/>
          <w:szCs w:val="24"/>
        </w:rPr>
        <w:t xml:space="preserve">stinction. </w:t>
      </w:r>
      <w:r w:rsidR="006070FC" w:rsidRPr="00EC5D77">
        <w:rPr>
          <w:rFonts w:ascii="Times New Roman" w:hAnsi="Times New Roman" w:cs="Times New Roman"/>
          <w:sz w:val="24"/>
          <w:szCs w:val="24"/>
        </w:rPr>
        <w:t>Users can grasp simple two-class label outputs with the required inputs from the dataset thanks to the model's building design.</w:t>
      </w:r>
      <w:r w:rsidR="00071E5D" w:rsidRPr="00EC5D77">
        <w:rPr>
          <w:rFonts w:ascii="Times New Roman" w:hAnsi="Times New Roman" w:cs="Times New Roman"/>
          <w:sz w:val="24"/>
          <w:szCs w:val="24"/>
        </w:rPr>
        <w:t xml:space="preserve"> </w:t>
      </w:r>
      <w:r w:rsidR="008750FB" w:rsidRPr="00EC5D77">
        <w:rPr>
          <w:rFonts w:ascii="Times New Roman" w:hAnsi="Times New Roman" w:cs="Times New Roman"/>
          <w:sz w:val="24"/>
          <w:szCs w:val="24"/>
        </w:rPr>
        <w:t xml:space="preserve">Machine learning offers a unique capability that makes it possible for you to customize or fine-tune the model for </w:t>
      </w:r>
      <w:r w:rsidR="0028457D" w:rsidRPr="00EC5D77">
        <w:rPr>
          <w:rFonts w:ascii="Times New Roman" w:hAnsi="Times New Roman" w:cs="Times New Roman"/>
          <w:sz w:val="24"/>
          <w:szCs w:val="24"/>
        </w:rPr>
        <w:t xml:space="preserve">specific </w:t>
      </w:r>
      <w:r w:rsidR="008750FB" w:rsidRPr="00EC5D77">
        <w:rPr>
          <w:rFonts w:ascii="Times New Roman" w:hAnsi="Times New Roman" w:cs="Times New Roman"/>
          <w:sz w:val="24"/>
          <w:szCs w:val="24"/>
        </w:rPr>
        <w:t xml:space="preserve">banknote authentication tasks. </w:t>
      </w:r>
      <w:r w:rsidR="00267109" w:rsidRPr="00EC5D77">
        <w:rPr>
          <w:rFonts w:ascii="Times New Roman" w:hAnsi="Times New Roman" w:cs="Times New Roman"/>
          <w:sz w:val="24"/>
          <w:szCs w:val="24"/>
        </w:rPr>
        <w:t>Supervised learning enables the development of robust models against a wide range of banknotes with varying complicated patterns.</w:t>
      </w:r>
    </w:p>
    <w:p w14:paraId="467CCE43" w14:textId="77777777" w:rsidR="00D17550" w:rsidRPr="00EC5D77" w:rsidRDefault="00D17550" w:rsidP="00267109">
      <w:pPr>
        <w:rPr>
          <w:rFonts w:ascii="Times New Roman" w:hAnsi="Times New Roman" w:cs="Times New Roman"/>
          <w:sz w:val="24"/>
          <w:szCs w:val="24"/>
        </w:rPr>
      </w:pPr>
    </w:p>
    <w:p w14:paraId="0D9859E5" w14:textId="79718AF3" w:rsidR="001E513B" w:rsidRPr="00EC5D77" w:rsidRDefault="00EF653E" w:rsidP="00020831">
      <w:pPr>
        <w:spacing w:after="136" w:line="259" w:lineRule="auto"/>
        <w:ind w:left="-5"/>
        <w:rPr>
          <w:rFonts w:ascii="Times New Roman" w:hAnsi="Times New Roman" w:cs="Times New Roman"/>
          <w:sz w:val="24"/>
          <w:szCs w:val="24"/>
        </w:rPr>
      </w:pPr>
      <w:r w:rsidRPr="00EC5D77">
        <w:rPr>
          <w:rFonts w:ascii="Times New Roman" w:hAnsi="Times New Roman" w:cs="Times New Roman"/>
          <w:sz w:val="24"/>
          <w:szCs w:val="24"/>
        </w:rPr>
        <w:t xml:space="preserve">Using an industry quality print camera, this paper uses a dataset from the UCI machine learning repository that comprises both faked and real banknote like specimens. </w:t>
      </w:r>
      <w:r w:rsidR="009C7F0A" w:rsidRPr="00EC5D77">
        <w:rPr>
          <w:rFonts w:ascii="Times New Roman" w:hAnsi="Times New Roman" w:cs="Times New Roman"/>
          <w:sz w:val="24"/>
          <w:szCs w:val="24"/>
        </w:rPr>
        <w:t>In this paper, f</w:t>
      </w:r>
      <w:r w:rsidR="007F5D67" w:rsidRPr="00EC5D77">
        <w:rPr>
          <w:rFonts w:ascii="Times New Roman" w:hAnsi="Times New Roman" w:cs="Times New Roman"/>
          <w:sz w:val="24"/>
          <w:szCs w:val="24"/>
        </w:rPr>
        <w:t xml:space="preserve">our models are created on supervised learning algorithms namely, random forest classifier, decision tree, K-nearest neighbors, and support vector machine (SVM). </w:t>
      </w:r>
      <w:r w:rsidR="009C7F0A" w:rsidRPr="00EC5D77">
        <w:rPr>
          <w:rFonts w:ascii="Times New Roman" w:hAnsi="Times New Roman" w:cs="Times New Roman"/>
          <w:sz w:val="24"/>
          <w:szCs w:val="24"/>
        </w:rPr>
        <w:t xml:space="preserve">The accuracies are </w:t>
      </w:r>
      <w:r w:rsidR="009B770C" w:rsidRPr="00EC5D77">
        <w:rPr>
          <w:rFonts w:ascii="Times New Roman" w:hAnsi="Times New Roman" w:cs="Times New Roman"/>
          <w:sz w:val="24"/>
          <w:szCs w:val="24"/>
        </w:rPr>
        <w:t>compared,</w:t>
      </w:r>
      <w:r w:rsidR="009C7F0A" w:rsidRPr="00EC5D77">
        <w:rPr>
          <w:rFonts w:ascii="Times New Roman" w:hAnsi="Times New Roman" w:cs="Times New Roman"/>
          <w:sz w:val="24"/>
          <w:szCs w:val="24"/>
        </w:rPr>
        <w:t xml:space="preserve"> and the best accurate model is chosen. The </w:t>
      </w:r>
      <w:r w:rsidR="001670AE" w:rsidRPr="00EC5D77">
        <w:rPr>
          <w:rFonts w:ascii="Times New Roman" w:hAnsi="Times New Roman" w:cs="Times New Roman"/>
          <w:sz w:val="24"/>
          <w:szCs w:val="24"/>
        </w:rPr>
        <w:t xml:space="preserve">model can be integrated in banks and in devices that </w:t>
      </w:r>
      <w:r w:rsidR="00D17550" w:rsidRPr="00EC5D77">
        <w:rPr>
          <w:rFonts w:ascii="Times New Roman" w:hAnsi="Times New Roman" w:cs="Times New Roman"/>
          <w:sz w:val="24"/>
          <w:szCs w:val="24"/>
        </w:rPr>
        <w:t>will be useful for individuals and businesses to carry out genuine transactions.</w:t>
      </w:r>
    </w:p>
    <w:p w14:paraId="049E73C7" w14:textId="77777777" w:rsidR="00CD467E" w:rsidRPr="00EC5D77" w:rsidRDefault="00CD467E" w:rsidP="00E372B7">
      <w:pPr>
        <w:rPr>
          <w:rFonts w:ascii="Times New Roman" w:hAnsi="Times New Roman" w:cs="Times New Roman"/>
          <w:sz w:val="24"/>
          <w:szCs w:val="24"/>
        </w:rPr>
      </w:pPr>
    </w:p>
    <w:p w14:paraId="310EBA39" w14:textId="77777777" w:rsidR="00CD467E" w:rsidRPr="00EC5D77" w:rsidRDefault="00CD467E" w:rsidP="00E372B7">
      <w:pPr>
        <w:rPr>
          <w:rFonts w:ascii="Times New Roman" w:hAnsi="Times New Roman" w:cs="Times New Roman"/>
          <w:sz w:val="24"/>
          <w:szCs w:val="24"/>
        </w:rPr>
      </w:pPr>
    </w:p>
    <w:p w14:paraId="65DFCA30" w14:textId="119B605C" w:rsidR="00613DC6" w:rsidRPr="00EC5D77" w:rsidRDefault="00613DC6" w:rsidP="00613DC6">
      <w:pPr>
        <w:spacing w:after="136" w:line="259" w:lineRule="auto"/>
        <w:ind w:left="-5"/>
        <w:rPr>
          <w:rFonts w:ascii="Times New Roman" w:eastAsia="Times New Roman" w:hAnsi="Times New Roman" w:cs="Times New Roman"/>
          <w:b/>
          <w:sz w:val="24"/>
          <w:szCs w:val="24"/>
        </w:rPr>
      </w:pPr>
      <w:r w:rsidRPr="00EC5D77">
        <w:rPr>
          <w:rFonts w:ascii="Times New Roman" w:eastAsia="Times New Roman" w:hAnsi="Times New Roman" w:cs="Times New Roman"/>
          <w:b/>
          <w:sz w:val="24"/>
          <w:szCs w:val="24"/>
        </w:rPr>
        <w:t>LITERATURE SURVEY</w:t>
      </w:r>
    </w:p>
    <w:p w14:paraId="476AB880" w14:textId="41794F30" w:rsidR="00CD467E" w:rsidRPr="00EC5D77" w:rsidRDefault="00CD467E" w:rsidP="00E372B7">
      <w:pPr>
        <w:rPr>
          <w:rFonts w:ascii="Times New Roman" w:hAnsi="Times New Roman" w:cs="Times New Roman"/>
          <w:sz w:val="24"/>
          <w:szCs w:val="24"/>
        </w:rPr>
      </w:pPr>
    </w:p>
    <w:p w14:paraId="6194CAB7" w14:textId="4E3D3CBD" w:rsidR="00CD467E" w:rsidRPr="00EC5D77" w:rsidRDefault="00E92178" w:rsidP="00E372B7">
      <w:pPr>
        <w:rPr>
          <w:rFonts w:ascii="Times New Roman" w:hAnsi="Times New Roman" w:cs="Times New Roman"/>
          <w:sz w:val="24"/>
          <w:szCs w:val="24"/>
        </w:rPr>
      </w:pPr>
      <w:r w:rsidRPr="00EC5D77">
        <w:rPr>
          <w:rFonts w:ascii="Times New Roman" w:hAnsi="Times New Roman" w:cs="Times New Roman"/>
          <w:sz w:val="24"/>
          <w:szCs w:val="24"/>
        </w:rPr>
        <w:t>Many studies have been undertaken to date on how to overcome the issue of counterfeit banknotes using various machine learning approaches. The following are summaries of the various algorithms employed.</w:t>
      </w:r>
    </w:p>
    <w:p w14:paraId="32C5746B" w14:textId="77777777" w:rsidR="00B231B6" w:rsidRPr="00EC5D77" w:rsidRDefault="00B231B6" w:rsidP="00E372B7">
      <w:pPr>
        <w:rPr>
          <w:rFonts w:ascii="Times New Roman" w:hAnsi="Times New Roman" w:cs="Times New Roman"/>
          <w:sz w:val="24"/>
          <w:szCs w:val="24"/>
        </w:rPr>
      </w:pPr>
    </w:p>
    <w:p w14:paraId="6A6EAD5C" w14:textId="26065124" w:rsidR="00B231B6" w:rsidRPr="00EC5D77" w:rsidRDefault="00B231B6" w:rsidP="00E372B7">
      <w:pPr>
        <w:rPr>
          <w:rFonts w:ascii="Times New Roman" w:hAnsi="Times New Roman" w:cs="Times New Roman"/>
          <w:sz w:val="24"/>
          <w:szCs w:val="24"/>
        </w:rPr>
      </w:pPr>
      <w:r w:rsidRPr="00EC5D77">
        <w:rPr>
          <w:rFonts w:ascii="Times New Roman" w:hAnsi="Times New Roman" w:cs="Times New Roman"/>
          <w:sz w:val="24"/>
          <w:szCs w:val="24"/>
        </w:rPr>
        <w:t xml:space="preserve">In conference </w:t>
      </w:r>
      <w:r w:rsidR="00D556FC" w:rsidRPr="00EC5D77">
        <w:rPr>
          <w:rFonts w:ascii="Times New Roman" w:hAnsi="Times New Roman" w:cs="Times New Roman"/>
          <w:sz w:val="24"/>
          <w:szCs w:val="24"/>
        </w:rPr>
        <w:t xml:space="preserve">paper [1], </w:t>
      </w:r>
      <w:r w:rsidR="00F14A53" w:rsidRPr="00EC5D77">
        <w:rPr>
          <w:rFonts w:ascii="Times New Roman" w:hAnsi="Times New Roman" w:cs="Times New Roman"/>
          <w:sz w:val="24"/>
          <w:szCs w:val="24"/>
        </w:rPr>
        <w:t xml:space="preserve">they discuss in briefly various currency detection techniques that can be used using </w:t>
      </w:r>
      <w:r w:rsidR="001A16B5" w:rsidRPr="00EC5D77">
        <w:rPr>
          <w:rFonts w:ascii="Times New Roman" w:hAnsi="Times New Roman" w:cs="Times New Roman"/>
          <w:sz w:val="24"/>
          <w:szCs w:val="24"/>
        </w:rPr>
        <w:t xml:space="preserve">different machine learning techniques. </w:t>
      </w:r>
      <w:r w:rsidR="006B27EA" w:rsidRPr="00EC5D77">
        <w:rPr>
          <w:rFonts w:ascii="Times New Roman" w:hAnsi="Times New Roman" w:cs="Times New Roman"/>
          <w:sz w:val="24"/>
          <w:szCs w:val="24"/>
        </w:rPr>
        <w:t xml:space="preserve">It explains that machine learning is divided into two types: Supervised </w:t>
      </w:r>
      <w:r w:rsidR="004B1F42" w:rsidRPr="00EC5D77">
        <w:rPr>
          <w:rFonts w:ascii="Times New Roman" w:hAnsi="Times New Roman" w:cs="Times New Roman"/>
          <w:sz w:val="24"/>
          <w:szCs w:val="24"/>
        </w:rPr>
        <w:t>and Unsupervised learning</w:t>
      </w:r>
      <w:r w:rsidR="00011113" w:rsidRPr="00EC5D77">
        <w:rPr>
          <w:rFonts w:ascii="Times New Roman" w:hAnsi="Times New Roman" w:cs="Times New Roman"/>
          <w:sz w:val="24"/>
          <w:szCs w:val="24"/>
        </w:rPr>
        <w:t xml:space="preserve"> and explains each of the them</w:t>
      </w:r>
      <w:r w:rsidR="004B1F42" w:rsidRPr="00EC5D77">
        <w:rPr>
          <w:rFonts w:ascii="Times New Roman" w:hAnsi="Times New Roman" w:cs="Times New Roman"/>
          <w:sz w:val="24"/>
          <w:szCs w:val="24"/>
        </w:rPr>
        <w:t xml:space="preserve">. </w:t>
      </w:r>
      <w:r w:rsidR="00AA645E" w:rsidRPr="00EC5D77">
        <w:rPr>
          <w:rFonts w:ascii="Times New Roman" w:hAnsi="Times New Roman" w:cs="Times New Roman"/>
          <w:sz w:val="24"/>
          <w:szCs w:val="24"/>
        </w:rPr>
        <w:t xml:space="preserve">Image processing </w:t>
      </w:r>
      <w:r w:rsidR="00AD1063" w:rsidRPr="00EC5D77">
        <w:rPr>
          <w:rFonts w:ascii="Times New Roman" w:hAnsi="Times New Roman" w:cs="Times New Roman"/>
          <w:sz w:val="24"/>
          <w:szCs w:val="24"/>
        </w:rPr>
        <w:t xml:space="preserve">was another technique suggested by the paper </w:t>
      </w:r>
      <w:r w:rsidR="00A00DF2" w:rsidRPr="00EC5D77">
        <w:rPr>
          <w:rFonts w:ascii="Times New Roman" w:hAnsi="Times New Roman" w:cs="Times New Roman"/>
          <w:sz w:val="24"/>
          <w:szCs w:val="24"/>
        </w:rPr>
        <w:t>to extract</w:t>
      </w:r>
      <w:r w:rsidR="00F5405B" w:rsidRPr="00EC5D77">
        <w:rPr>
          <w:rFonts w:ascii="Times New Roman" w:hAnsi="Times New Roman" w:cs="Times New Roman"/>
          <w:sz w:val="24"/>
          <w:szCs w:val="24"/>
        </w:rPr>
        <w:t xml:space="preserve"> features of the images of banknotes. It deals prominently with edge detection and </w:t>
      </w:r>
      <w:r w:rsidR="00A85C6F" w:rsidRPr="00EC5D77">
        <w:rPr>
          <w:rFonts w:ascii="Times New Roman" w:hAnsi="Times New Roman" w:cs="Times New Roman"/>
          <w:sz w:val="24"/>
          <w:szCs w:val="24"/>
        </w:rPr>
        <w:t xml:space="preserve">feature extraction. </w:t>
      </w:r>
      <w:r w:rsidR="00AF470F" w:rsidRPr="00EC5D77">
        <w:rPr>
          <w:rFonts w:ascii="Times New Roman" w:hAnsi="Times New Roman" w:cs="Times New Roman"/>
          <w:sz w:val="24"/>
          <w:szCs w:val="24"/>
        </w:rPr>
        <w:t xml:space="preserve">Image processing and pattern recognition are the </w:t>
      </w:r>
      <w:r w:rsidR="003D4E67" w:rsidRPr="00EC5D77">
        <w:rPr>
          <w:rFonts w:ascii="Times New Roman" w:hAnsi="Times New Roman" w:cs="Times New Roman"/>
          <w:sz w:val="24"/>
          <w:szCs w:val="24"/>
        </w:rPr>
        <w:t>bases for currency authentication.</w:t>
      </w:r>
      <w:r w:rsidR="00657E23" w:rsidRPr="00EC5D77">
        <w:rPr>
          <w:rFonts w:ascii="Times New Roman" w:hAnsi="Times New Roman" w:cs="Times New Roman"/>
          <w:sz w:val="24"/>
          <w:szCs w:val="24"/>
        </w:rPr>
        <w:t xml:space="preserve"> As there has been developments in the field of artificial intelligence</w:t>
      </w:r>
      <w:r w:rsidR="00537728" w:rsidRPr="00EC5D77">
        <w:rPr>
          <w:rFonts w:ascii="Times New Roman" w:hAnsi="Times New Roman" w:cs="Times New Roman"/>
          <w:sz w:val="24"/>
          <w:szCs w:val="24"/>
        </w:rPr>
        <w:t xml:space="preserve">, machine learning techniques are used for banknote authentication now. Classification models such as Logistic Regression and Linear Discriminant Analysis models were developed and compared. It was realized in the end that Logistic Regression Model performed better than </w:t>
      </w:r>
      <w:r w:rsidR="0040074D" w:rsidRPr="00EC5D77">
        <w:rPr>
          <w:rFonts w:ascii="Times New Roman" w:hAnsi="Times New Roman" w:cs="Times New Roman"/>
          <w:sz w:val="24"/>
          <w:szCs w:val="24"/>
        </w:rPr>
        <w:t xml:space="preserve">LDA with a higher average accuracy. A final predicament was made that </w:t>
      </w:r>
      <w:r w:rsidR="00007A91" w:rsidRPr="00EC5D77">
        <w:rPr>
          <w:rFonts w:ascii="Times New Roman" w:hAnsi="Times New Roman" w:cs="Times New Roman"/>
          <w:sz w:val="24"/>
          <w:szCs w:val="24"/>
        </w:rPr>
        <w:t>statistical</w:t>
      </w:r>
      <w:r w:rsidR="0040074D" w:rsidRPr="00EC5D77">
        <w:rPr>
          <w:rFonts w:ascii="Times New Roman" w:hAnsi="Times New Roman" w:cs="Times New Roman"/>
          <w:sz w:val="24"/>
          <w:szCs w:val="24"/>
        </w:rPr>
        <w:t xml:space="preserve"> models have a higher </w:t>
      </w:r>
      <w:r w:rsidR="00007A91" w:rsidRPr="00EC5D77">
        <w:rPr>
          <w:rFonts w:ascii="Times New Roman" w:hAnsi="Times New Roman" w:cs="Times New Roman"/>
          <w:sz w:val="24"/>
          <w:szCs w:val="24"/>
        </w:rPr>
        <w:t>potential on accuracy and performance.</w:t>
      </w:r>
    </w:p>
    <w:p w14:paraId="3D19E755" w14:textId="77777777" w:rsidR="00007A91" w:rsidRPr="00EC5D77" w:rsidRDefault="00007A91" w:rsidP="00E372B7">
      <w:pPr>
        <w:rPr>
          <w:rFonts w:ascii="Times New Roman" w:hAnsi="Times New Roman" w:cs="Times New Roman"/>
          <w:sz w:val="24"/>
          <w:szCs w:val="24"/>
        </w:rPr>
      </w:pPr>
    </w:p>
    <w:p w14:paraId="31402587" w14:textId="07F81B93" w:rsidR="00007A91" w:rsidRPr="00EC5D77" w:rsidRDefault="00B4240C" w:rsidP="00E372B7">
      <w:pPr>
        <w:rPr>
          <w:rFonts w:ascii="Times New Roman" w:hAnsi="Times New Roman" w:cs="Times New Roman"/>
          <w:sz w:val="24"/>
          <w:szCs w:val="24"/>
        </w:rPr>
      </w:pPr>
      <w:r w:rsidRPr="00EC5D77">
        <w:rPr>
          <w:rFonts w:ascii="Times New Roman" w:hAnsi="Times New Roman" w:cs="Times New Roman"/>
          <w:sz w:val="24"/>
          <w:szCs w:val="24"/>
        </w:rPr>
        <w:t>Analysis of the study [2]</w:t>
      </w:r>
      <w:r w:rsidR="00070937" w:rsidRPr="00EC5D77">
        <w:rPr>
          <w:rFonts w:ascii="Times New Roman" w:hAnsi="Times New Roman" w:cs="Times New Roman"/>
          <w:sz w:val="24"/>
          <w:szCs w:val="24"/>
        </w:rPr>
        <w:t xml:space="preserve">, explains the importance of the security features </w:t>
      </w:r>
      <w:r w:rsidR="00CD53B7" w:rsidRPr="00EC5D77">
        <w:rPr>
          <w:rFonts w:ascii="Times New Roman" w:hAnsi="Times New Roman" w:cs="Times New Roman"/>
          <w:sz w:val="24"/>
          <w:szCs w:val="24"/>
        </w:rPr>
        <w:t xml:space="preserve">differing in each currency of different nations. It discusses why there is a need for </w:t>
      </w:r>
      <w:r w:rsidR="00035975" w:rsidRPr="00EC5D77">
        <w:rPr>
          <w:rFonts w:ascii="Times New Roman" w:hAnsi="Times New Roman" w:cs="Times New Roman"/>
          <w:sz w:val="24"/>
          <w:szCs w:val="24"/>
        </w:rPr>
        <w:t>automated</w:t>
      </w:r>
      <w:r w:rsidR="00CD53B7" w:rsidRPr="00EC5D77">
        <w:rPr>
          <w:rFonts w:ascii="Times New Roman" w:hAnsi="Times New Roman" w:cs="Times New Roman"/>
          <w:sz w:val="24"/>
          <w:szCs w:val="24"/>
        </w:rPr>
        <w:t xml:space="preserve"> system software </w:t>
      </w:r>
      <w:r w:rsidR="00D14B3B" w:rsidRPr="00EC5D77">
        <w:rPr>
          <w:rFonts w:ascii="Times New Roman" w:hAnsi="Times New Roman" w:cs="Times New Roman"/>
          <w:sz w:val="24"/>
          <w:szCs w:val="24"/>
        </w:rPr>
        <w:t xml:space="preserve">to distinguish between counterfeited and genuine notes since the traditional methods are time consuming and complex. </w:t>
      </w:r>
      <w:r w:rsidR="00B564AE" w:rsidRPr="00EC5D77">
        <w:rPr>
          <w:rFonts w:ascii="Times New Roman" w:hAnsi="Times New Roman" w:cs="Times New Roman"/>
          <w:sz w:val="24"/>
          <w:szCs w:val="24"/>
        </w:rPr>
        <w:t xml:space="preserve">Effective techniques </w:t>
      </w:r>
      <w:r w:rsidR="007B2713" w:rsidRPr="00EC5D77">
        <w:rPr>
          <w:rFonts w:ascii="Times New Roman" w:hAnsi="Times New Roman" w:cs="Times New Roman"/>
          <w:sz w:val="24"/>
          <w:szCs w:val="24"/>
        </w:rPr>
        <w:t>have been developed using infrared spectroscopy and extracting features on exposal to UV radiation</w:t>
      </w:r>
      <w:r w:rsidR="00D14B3B" w:rsidRPr="00EC5D77">
        <w:rPr>
          <w:rFonts w:ascii="Times New Roman" w:hAnsi="Times New Roman" w:cs="Times New Roman"/>
          <w:sz w:val="24"/>
          <w:szCs w:val="24"/>
        </w:rPr>
        <w:t xml:space="preserve"> methodo</w:t>
      </w:r>
      <w:r w:rsidR="00035975" w:rsidRPr="00EC5D77">
        <w:rPr>
          <w:rFonts w:ascii="Times New Roman" w:hAnsi="Times New Roman" w:cs="Times New Roman"/>
          <w:sz w:val="24"/>
          <w:szCs w:val="24"/>
        </w:rPr>
        <w:t>logy involved using real-time images of banknotes</w:t>
      </w:r>
      <w:r w:rsidR="00A637AC" w:rsidRPr="00EC5D77">
        <w:rPr>
          <w:rFonts w:ascii="Times New Roman" w:hAnsi="Times New Roman" w:cs="Times New Roman"/>
          <w:sz w:val="24"/>
          <w:szCs w:val="24"/>
        </w:rPr>
        <w:t xml:space="preserve"> and extracting security features from them through pre-processing. </w:t>
      </w:r>
      <w:r w:rsidR="00B325A1" w:rsidRPr="00EC5D77">
        <w:rPr>
          <w:rFonts w:ascii="Times New Roman" w:hAnsi="Times New Roman" w:cs="Times New Roman"/>
          <w:sz w:val="24"/>
          <w:szCs w:val="24"/>
        </w:rPr>
        <w:t xml:space="preserve">Since security features are a prominent feature in certain </w:t>
      </w:r>
      <w:r w:rsidR="00575B28" w:rsidRPr="00EC5D77">
        <w:rPr>
          <w:rFonts w:ascii="Times New Roman" w:hAnsi="Times New Roman" w:cs="Times New Roman"/>
          <w:sz w:val="24"/>
          <w:szCs w:val="24"/>
        </w:rPr>
        <w:t>images,</w:t>
      </w:r>
      <w:r w:rsidR="00B325A1" w:rsidRPr="00EC5D77">
        <w:rPr>
          <w:rFonts w:ascii="Times New Roman" w:hAnsi="Times New Roman" w:cs="Times New Roman"/>
          <w:sz w:val="24"/>
          <w:szCs w:val="24"/>
        </w:rPr>
        <w:t xml:space="preserve"> they were classifie</w:t>
      </w:r>
      <w:r w:rsidR="00575B28" w:rsidRPr="00EC5D77">
        <w:rPr>
          <w:rFonts w:ascii="Times New Roman" w:hAnsi="Times New Roman" w:cs="Times New Roman"/>
          <w:sz w:val="24"/>
          <w:szCs w:val="24"/>
        </w:rPr>
        <w:t>d</w:t>
      </w:r>
      <w:r w:rsidR="00B325A1" w:rsidRPr="00EC5D77">
        <w:rPr>
          <w:rFonts w:ascii="Times New Roman" w:hAnsi="Times New Roman" w:cs="Times New Roman"/>
          <w:sz w:val="24"/>
          <w:szCs w:val="24"/>
        </w:rPr>
        <w:t xml:space="preserve"> using a clustering </w:t>
      </w:r>
      <w:r w:rsidR="00DF1F72" w:rsidRPr="00EC5D77">
        <w:rPr>
          <w:rFonts w:ascii="Times New Roman" w:hAnsi="Times New Roman" w:cs="Times New Roman"/>
          <w:sz w:val="24"/>
          <w:szCs w:val="24"/>
        </w:rPr>
        <w:t>algorithm, k</w:t>
      </w:r>
      <w:r w:rsidR="00B325A1" w:rsidRPr="00EC5D77">
        <w:rPr>
          <w:rFonts w:ascii="Times New Roman" w:hAnsi="Times New Roman" w:cs="Times New Roman"/>
          <w:sz w:val="24"/>
          <w:szCs w:val="24"/>
        </w:rPr>
        <w:t xml:space="preserve">-means </w:t>
      </w:r>
      <w:r w:rsidR="00DF1F72" w:rsidRPr="00EC5D77">
        <w:rPr>
          <w:rFonts w:ascii="Times New Roman" w:hAnsi="Times New Roman" w:cs="Times New Roman"/>
          <w:sz w:val="24"/>
          <w:szCs w:val="24"/>
        </w:rPr>
        <w:t>algorithm</w:t>
      </w:r>
      <w:r w:rsidR="00575B28" w:rsidRPr="00EC5D77">
        <w:rPr>
          <w:rFonts w:ascii="Times New Roman" w:hAnsi="Times New Roman" w:cs="Times New Roman"/>
          <w:sz w:val="24"/>
          <w:szCs w:val="24"/>
        </w:rPr>
        <w:t>.</w:t>
      </w:r>
      <w:r w:rsidR="000A5108" w:rsidRPr="00EC5D77">
        <w:rPr>
          <w:rFonts w:ascii="Times New Roman" w:hAnsi="Times New Roman" w:cs="Times New Roman"/>
          <w:sz w:val="24"/>
          <w:szCs w:val="24"/>
        </w:rPr>
        <w:t xml:space="preserve"> The latent image on matching with their templates</w:t>
      </w:r>
      <w:r w:rsidR="00576AAD" w:rsidRPr="00EC5D77">
        <w:rPr>
          <w:rFonts w:ascii="Times New Roman" w:hAnsi="Times New Roman" w:cs="Times New Roman"/>
          <w:sz w:val="24"/>
          <w:szCs w:val="24"/>
        </w:rPr>
        <w:t xml:space="preserve"> and encoded using HOG descriptor </w:t>
      </w:r>
      <w:r w:rsidR="00B564AE" w:rsidRPr="00EC5D77">
        <w:rPr>
          <w:rFonts w:ascii="Times New Roman" w:hAnsi="Times New Roman" w:cs="Times New Roman"/>
          <w:sz w:val="24"/>
          <w:szCs w:val="24"/>
        </w:rPr>
        <w:t>is classified using SVM classifier.</w:t>
      </w:r>
    </w:p>
    <w:p w14:paraId="0FCB65C5" w14:textId="77777777" w:rsidR="00E84635" w:rsidRPr="00EC5D77" w:rsidRDefault="00E84635" w:rsidP="00E372B7">
      <w:pPr>
        <w:rPr>
          <w:rFonts w:ascii="Times New Roman" w:hAnsi="Times New Roman" w:cs="Times New Roman"/>
          <w:sz w:val="24"/>
          <w:szCs w:val="24"/>
        </w:rPr>
      </w:pPr>
    </w:p>
    <w:p w14:paraId="7FFBC3D6" w14:textId="03F107F8" w:rsidR="001535FD" w:rsidRPr="00EC5D77" w:rsidRDefault="00E84635" w:rsidP="00E372B7">
      <w:pPr>
        <w:rPr>
          <w:rFonts w:ascii="Times New Roman" w:hAnsi="Times New Roman" w:cs="Times New Roman"/>
          <w:sz w:val="24"/>
          <w:szCs w:val="24"/>
        </w:rPr>
      </w:pPr>
      <w:r w:rsidRPr="00EC5D77">
        <w:rPr>
          <w:rFonts w:ascii="Times New Roman" w:hAnsi="Times New Roman" w:cs="Times New Roman"/>
          <w:sz w:val="24"/>
          <w:szCs w:val="24"/>
        </w:rPr>
        <w:t>In the journal [3],</w:t>
      </w:r>
      <w:r w:rsidR="00E94014" w:rsidRPr="00EC5D77">
        <w:rPr>
          <w:rFonts w:ascii="Times New Roman" w:hAnsi="Times New Roman" w:cs="Times New Roman"/>
          <w:sz w:val="24"/>
          <w:szCs w:val="24"/>
        </w:rPr>
        <w:t xml:space="preserve"> it discusses physical currency </w:t>
      </w:r>
      <w:r w:rsidR="00860012" w:rsidRPr="00EC5D77">
        <w:rPr>
          <w:rFonts w:ascii="Times New Roman" w:hAnsi="Times New Roman" w:cs="Times New Roman"/>
          <w:sz w:val="24"/>
          <w:szCs w:val="24"/>
        </w:rPr>
        <w:t xml:space="preserve">as the most important asset of a nation. </w:t>
      </w:r>
      <w:r w:rsidR="00BA2C72" w:rsidRPr="00EC5D77">
        <w:rPr>
          <w:rFonts w:ascii="Times New Roman" w:hAnsi="Times New Roman" w:cs="Times New Roman"/>
          <w:sz w:val="24"/>
          <w:szCs w:val="24"/>
        </w:rPr>
        <w:t>Humans alone cannot differentiate between a genuine and a forged banknote which calls for the help of machine learning techniques.</w:t>
      </w:r>
      <w:r w:rsidR="00581128" w:rsidRPr="00EC5D77">
        <w:rPr>
          <w:rFonts w:ascii="Times New Roman" w:hAnsi="Times New Roman" w:cs="Times New Roman"/>
          <w:sz w:val="24"/>
          <w:szCs w:val="24"/>
        </w:rPr>
        <w:t xml:space="preserve"> The study shows the creation of SVM and calculation of its performance measure. A comparative study is conducted between SVM and BPN to </w:t>
      </w:r>
      <w:r w:rsidR="008C2C35" w:rsidRPr="00EC5D77">
        <w:rPr>
          <w:rFonts w:ascii="Times New Roman" w:hAnsi="Times New Roman" w:cs="Times New Roman"/>
          <w:sz w:val="24"/>
          <w:szCs w:val="24"/>
        </w:rPr>
        <w:t>check which model is more accurate. Unfortunately, BPN overpower</w:t>
      </w:r>
      <w:r w:rsidR="00FA7C6F" w:rsidRPr="00EC5D77">
        <w:rPr>
          <w:rFonts w:ascii="Times New Roman" w:hAnsi="Times New Roman" w:cs="Times New Roman"/>
          <w:sz w:val="24"/>
          <w:szCs w:val="24"/>
        </w:rPr>
        <w:t>s</w:t>
      </w:r>
      <w:r w:rsidR="008C2C35" w:rsidRPr="00EC5D77">
        <w:rPr>
          <w:rFonts w:ascii="Times New Roman" w:hAnsi="Times New Roman" w:cs="Times New Roman"/>
          <w:sz w:val="24"/>
          <w:szCs w:val="24"/>
        </w:rPr>
        <w:t xml:space="preserve"> SVM with an absolute hundred percent accuracy. In the future</w:t>
      </w:r>
      <w:r w:rsidR="00FA7C6F" w:rsidRPr="00EC5D77">
        <w:rPr>
          <w:rFonts w:ascii="Times New Roman" w:hAnsi="Times New Roman" w:cs="Times New Roman"/>
          <w:sz w:val="24"/>
          <w:szCs w:val="24"/>
        </w:rPr>
        <w:t>, there can be additional classification of forged banknotes based on their level of quality.</w:t>
      </w:r>
    </w:p>
    <w:p w14:paraId="2AB9872D" w14:textId="77777777" w:rsidR="00E84635" w:rsidRPr="00EC5D77" w:rsidRDefault="00E84635" w:rsidP="00E372B7">
      <w:pPr>
        <w:rPr>
          <w:rFonts w:ascii="Times New Roman" w:hAnsi="Times New Roman" w:cs="Times New Roman"/>
          <w:sz w:val="24"/>
          <w:szCs w:val="24"/>
        </w:rPr>
      </w:pPr>
    </w:p>
    <w:p w14:paraId="0509AE75" w14:textId="2754D0C1" w:rsidR="001535FD" w:rsidRPr="00EC5D77" w:rsidRDefault="00BF1AEF" w:rsidP="00E372B7">
      <w:pPr>
        <w:rPr>
          <w:rFonts w:ascii="Times New Roman" w:hAnsi="Times New Roman" w:cs="Times New Roman"/>
          <w:sz w:val="24"/>
          <w:szCs w:val="24"/>
        </w:rPr>
      </w:pPr>
      <w:r w:rsidRPr="00EC5D77">
        <w:rPr>
          <w:rFonts w:ascii="Times New Roman" w:hAnsi="Times New Roman" w:cs="Times New Roman"/>
          <w:sz w:val="24"/>
          <w:szCs w:val="24"/>
        </w:rPr>
        <w:t>In the journal paper [</w:t>
      </w:r>
      <w:r w:rsidR="00FA7C6F" w:rsidRPr="00EC5D77">
        <w:rPr>
          <w:rFonts w:ascii="Times New Roman" w:hAnsi="Times New Roman" w:cs="Times New Roman"/>
          <w:sz w:val="24"/>
          <w:szCs w:val="24"/>
        </w:rPr>
        <w:t>4</w:t>
      </w:r>
      <w:r w:rsidRPr="00EC5D77">
        <w:rPr>
          <w:rFonts w:ascii="Times New Roman" w:hAnsi="Times New Roman" w:cs="Times New Roman"/>
          <w:sz w:val="24"/>
          <w:szCs w:val="24"/>
        </w:rPr>
        <w:t xml:space="preserve">], it </w:t>
      </w:r>
      <w:r w:rsidR="00AA67B8" w:rsidRPr="00EC5D77">
        <w:rPr>
          <w:rFonts w:ascii="Times New Roman" w:hAnsi="Times New Roman" w:cs="Times New Roman"/>
          <w:sz w:val="24"/>
          <w:szCs w:val="24"/>
        </w:rPr>
        <w:t>discusses the development of a robust system that identifies counterfeit banknotes.</w:t>
      </w:r>
      <w:r w:rsidR="00974090" w:rsidRPr="00EC5D77">
        <w:rPr>
          <w:rFonts w:ascii="Times New Roman" w:hAnsi="Times New Roman" w:cs="Times New Roman"/>
          <w:sz w:val="24"/>
          <w:szCs w:val="24"/>
        </w:rPr>
        <w:t xml:space="preserve"> The dataset obtained from </w:t>
      </w:r>
      <w:proofErr w:type="spellStart"/>
      <w:r w:rsidR="00974090" w:rsidRPr="00EC5D77">
        <w:rPr>
          <w:rFonts w:ascii="Times New Roman" w:hAnsi="Times New Roman" w:cs="Times New Roman"/>
          <w:sz w:val="24"/>
          <w:szCs w:val="24"/>
        </w:rPr>
        <w:t>openML</w:t>
      </w:r>
      <w:proofErr w:type="spellEnd"/>
      <w:r w:rsidR="00974090" w:rsidRPr="00EC5D77">
        <w:rPr>
          <w:rFonts w:ascii="Times New Roman" w:hAnsi="Times New Roman" w:cs="Times New Roman"/>
          <w:sz w:val="24"/>
          <w:szCs w:val="24"/>
        </w:rPr>
        <w:t xml:space="preserve"> datasets is divided into two attributes based on skewness and variance. </w:t>
      </w:r>
      <w:r w:rsidR="0080686E" w:rsidRPr="00EC5D77">
        <w:rPr>
          <w:rFonts w:ascii="Times New Roman" w:hAnsi="Times New Roman" w:cs="Times New Roman"/>
          <w:sz w:val="24"/>
          <w:szCs w:val="24"/>
        </w:rPr>
        <w:t xml:space="preserve">The data undergoes normalization using mathematical techniques as it is very diverse and dispersed. </w:t>
      </w:r>
      <w:r w:rsidR="008E6486" w:rsidRPr="00EC5D77">
        <w:rPr>
          <w:rFonts w:ascii="Times New Roman" w:hAnsi="Times New Roman" w:cs="Times New Roman"/>
          <w:sz w:val="24"/>
          <w:szCs w:val="24"/>
        </w:rPr>
        <w:t xml:space="preserve">The stabilized data is then </w:t>
      </w:r>
      <w:r w:rsidR="000B008C" w:rsidRPr="00EC5D77">
        <w:rPr>
          <w:rFonts w:ascii="Times New Roman" w:hAnsi="Times New Roman" w:cs="Times New Roman"/>
          <w:sz w:val="24"/>
          <w:szCs w:val="24"/>
        </w:rPr>
        <w:lastRenderedPageBreak/>
        <w:t>grouped into clusters based on the simi</w:t>
      </w:r>
      <w:r w:rsidR="001A41AE" w:rsidRPr="00EC5D77">
        <w:rPr>
          <w:rFonts w:ascii="Times New Roman" w:hAnsi="Times New Roman" w:cs="Times New Roman"/>
          <w:sz w:val="24"/>
          <w:szCs w:val="24"/>
        </w:rPr>
        <w:t xml:space="preserve">lar data points to form </w:t>
      </w:r>
      <w:proofErr w:type="spellStart"/>
      <w:r w:rsidR="001A41AE" w:rsidRPr="00EC5D77">
        <w:rPr>
          <w:rFonts w:ascii="Times New Roman" w:hAnsi="Times New Roman" w:cs="Times New Roman"/>
          <w:sz w:val="24"/>
          <w:szCs w:val="24"/>
        </w:rPr>
        <w:t>n</w:t>
      </w:r>
      <w:proofErr w:type="spellEnd"/>
      <w:r w:rsidR="001A41AE" w:rsidRPr="00EC5D77">
        <w:rPr>
          <w:rFonts w:ascii="Times New Roman" w:hAnsi="Times New Roman" w:cs="Times New Roman"/>
          <w:sz w:val="24"/>
          <w:szCs w:val="24"/>
        </w:rPr>
        <w:t xml:space="preserve"> clusters</w:t>
      </w:r>
      <w:r w:rsidR="00E70671" w:rsidRPr="00EC5D77">
        <w:rPr>
          <w:rFonts w:ascii="Times New Roman" w:hAnsi="Times New Roman" w:cs="Times New Roman"/>
          <w:sz w:val="24"/>
          <w:szCs w:val="24"/>
        </w:rPr>
        <w:t xml:space="preserve">. </w:t>
      </w:r>
      <w:proofErr w:type="spellStart"/>
      <w:r w:rsidR="00E70671" w:rsidRPr="00EC5D77">
        <w:rPr>
          <w:rFonts w:ascii="Times New Roman" w:hAnsi="Times New Roman" w:cs="Times New Roman"/>
          <w:sz w:val="24"/>
          <w:szCs w:val="24"/>
        </w:rPr>
        <w:t>Centeroids</w:t>
      </w:r>
      <w:proofErr w:type="spellEnd"/>
      <w:r w:rsidR="00E70671" w:rsidRPr="00EC5D77">
        <w:rPr>
          <w:rFonts w:ascii="Times New Roman" w:hAnsi="Times New Roman" w:cs="Times New Roman"/>
          <w:sz w:val="24"/>
          <w:szCs w:val="24"/>
        </w:rPr>
        <w:t xml:space="preserve"> are formed in the center of each cluster to form k-clusters.</w:t>
      </w:r>
      <w:r w:rsidR="0061042C" w:rsidRPr="00EC5D77">
        <w:rPr>
          <w:rFonts w:ascii="Times New Roman" w:hAnsi="Times New Roman" w:cs="Times New Roman"/>
          <w:sz w:val="24"/>
          <w:szCs w:val="24"/>
        </w:rPr>
        <w:t xml:space="preserve"> The cluster analysis </w:t>
      </w:r>
      <w:r w:rsidR="00971461" w:rsidRPr="00EC5D77">
        <w:rPr>
          <w:rFonts w:ascii="Times New Roman" w:hAnsi="Times New Roman" w:cs="Times New Roman"/>
          <w:sz w:val="24"/>
          <w:szCs w:val="24"/>
        </w:rPr>
        <w:t xml:space="preserve">specifies </w:t>
      </w:r>
      <w:r w:rsidR="004873B7" w:rsidRPr="00EC5D77">
        <w:rPr>
          <w:rFonts w:ascii="Times New Roman" w:hAnsi="Times New Roman" w:cs="Times New Roman"/>
          <w:sz w:val="24"/>
          <w:szCs w:val="24"/>
        </w:rPr>
        <w:t>the relationship</w:t>
      </w:r>
      <w:r w:rsidR="00971461" w:rsidRPr="00EC5D77">
        <w:rPr>
          <w:rFonts w:ascii="Times New Roman" w:hAnsi="Times New Roman" w:cs="Times New Roman"/>
          <w:sz w:val="24"/>
          <w:szCs w:val="24"/>
        </w:rPr>
        <w:t xml:space="preserve"> between the forged and genuine banknotes. The paper concludes that the model form may not be </w:t>
      </w:r>
      <w:r w:rsidR="004873B7" w:rsidRPr="00EC5D77">
        <w:rPr>
          <w:rFonts w:ascii="Times New Roman" w:hAnsi="Times New Roman" w:cs="Times New Roman"/>
          <w:sz w:val="24"/>
          <w:szCs w:val="24"/>
        </w:rPr>
        <w:t>highly</w:t>
      </w:r>
      <w:r w:rsidR="00971461" w:rsidRPr="00EC5D77">
        <w:rPr>
          <w:rFonts w:ascii="Times New Roman" w:hAnsi="Times New Roman" w:cs="Times New Roman"/>
          <w:sz w:val="24"/>
          <w:szCs w:val="24"/>
        </w:rPr>
        <w:t xml:space="preserve"> reliable with moderate performance </w:t>
      </w:r>
      <w:r w:rsidR="00F77FA1" w:rsidRPr="00EC5D77">
        <w:rPr>
          <w:rFonts w:ascii="Times New Roman" w:hAnsi="Times New Roman" w:cs="Times New Roman"/>
          <w:sz w:val="24"/>
          <w:szCs w:val="24"/>
        </w:rPr>
        <w:t>due to</w:t>
      </w:r>
      <w:r w:rsidR="00971461" w:rsidRPr="00EC5D77">
        <w:rPr>
          <w:rFonts w:ascii="Times New Roman" w:hAnsi="Times New Roman" w:cs="Times New Roman"/>
          <w:sz w:val="24"/>
          <w:szCs w:val="24"/>
        </w:rPr>
        <w:t xml:space="preserve"> the </w:t>
      </w:r>
      <w:r w:rsidR="004873B7" w:rsidRPr="00EC5D77">
        <w:rPr>
          <w:rFonts w:ascii="Times New Roman" w:hAnsi="Times New Roman" w:cs="Times New Roman"/>
          <w:sz w:val="24"/>
          <w:szCs w:val="24"/>
        </w:rPr>
        <w:t>lack of parameters. The data points also seem less dispersed for genuine banknotes.</w:t>
      </w:r>
      <w:r w:rsidR="00A3372B" w:rsidRPr="00EC5D77">
        <w:rPr>
          <w:rFonts w:ascii="Times New Roman" w:hAnsi="Times New Roman" w:cs="Times New Roman"/>
          <w:sz w:val="24"/>
          <w:szCs w:val="24"/>
        </w:rPr>
        <w:t xml:space="preserve"> Hence there is a possibility </w:t>
      </w:r>
      <w:r w:rsidR="00F77FA1" w:rsidRPr="00EC5D77">
        <w:rPr>
          <w:rFonts w:ascii="Times New Roman" w:hAnsi="Times New Roman" w:cs="Times New Roman"/>
          <w:sz w:val="24"/>
          <w:szCs w:val="24"/>
        </w:rPr>
        <w:t>of classifying</w:t>
      </w:r>
      <w:r w:rsidR="00A3372B" w:rsidRPr="00EC5D77">
        <w:rPr>
          <w:rFonts w:ascii="Times New Roman" w:hAnsi="Times New Roman" w:cs="Times New Roman"/>
          <w:sz w:val="24"/>
          <w:szCs w:val="24"/>
        </w:rPr>
        <w:t xml:space="preserve"> a banknote </w:t>
      </w:r>
      <w:r w:rsidR="00F77FA1" w:rsidRPr="00EC5D77">
        <w:rPr>
          <w:rFonts w:ascii="Times New Roman" w:hAnsi="Times New Roman" w:cs="Times New Roman"/>
          <w:sz w:val="24"/>
          <w:szCs w:val="24"/>
        </w:rPr>
        <w:t>incorrectly. The dataset needs to be improved fur</w:t>
      </w:r>
      <w:r w:rsidR="00106231" w:rsidRPr="00EC5D77">
        <w:rPr>
          <w:rFonts w:ascii="Times New Roman" w:hAnsi="Times New Roman" w:cs="Times New Roman"/>
          <w:sz w:val="24"/>
          <w:szCs w:val="24"/>
        </w:rPr>
        <w:t>ther.</w:t>
      </w:r>
    </w:p>
    <w:p w14:paraId="14BF61FC" w14:textId="77777777" w:rsidR="00011113" w:rsidRPr="00EC5D77" w:rsidRDefault="00011113" w:rsidP="00E372B7">
      <w:pPr>
        <w:rPr>
          <w:rFonts w:ascii="Times New Roman" w:hAnsi="Times New Roman" w:cs="Times New Roman"/>
          <w:sz w:val="24"/>
          <w:szCs w:val="24"/>
        </w:rPr>
      </w:pPr>
    </w:p>
    <w:p w14:paraId="6E93D459" w14:textId="5A227610" w:rsidR="00011113" w:rsidRPr="00EC5D77" w:rsidRDefault="000F44A6" w:rsidP="00E372B7">
      <w:pPr>
        <w:rPr>
          <w:rFonts w:ascii="Times New Roman" w:hAnsi="Times New Roman" w:cs="Times New Roman"/>
          <w:sz w:val="24"/>
          <w:szCs w:val="24"/>
        </w:rPr>
      </w:pPr>
      <w:r w:rsidRPr="00EC5D77">
        <w:rPr>
          <w:rFonts w:ascii="Times New Roman" w:hAnsi="Times New Roman" w:cs="Times New Roman"/>
          <w:sz w:val="24"/>
          <w:szCs w:val="24"/>
        </w:rPr>
        <w:t>It is observed on the study of paper [</w:t>
      </w:r>
      <w:r w:rsidR="00FA7C6F" w:rsidRPr="00EC5D77">
        <w:rPr>
          <w:rFonts w:ascii="Times New Roman" w:hAnsi="Times New Roman" w:cs="Times New Roman"/>
          <w:sz w:val="24"/>
          <w:szCs w:val="24"/>
        </w:rPr>
        <w:t>5</w:t>
      </w:r>
      <w:r w:rsidRPr="00EC5D77">
        <w:rPr>
          <w:rFonts w:ascii="Times New Roman" w:hAnsi="Times New Roman" w:cs="Times New Roman"/>
          <w:sz w:val="24"/>
          <w:szCs w:val="24"/>
        </w:rPr>
        <w:t>],</w:t>
      </w:r>
      <w:r w:rsidR="004D3C12" w:rsidRPr="00EC5D77">
        <w:rPr>
          <w:rFonts w:ascii="Times New Roman" w:hAnsi="Times New Roman" w:cs="Times New Roman"/>
          <w:sz w:val="24"/>
          <w:szCs w:val="24"/>
        </w:rPr>
        <w:t xml:space="preserve"> </w:t>
      </w:r>
      <w:r w:rsidR="007508B5" w:rsidRPr="00EC5D77">
        <w:rPr>
          <w:rFonts w:ascii="Times New Roman" w:hAnsi="Times New Roman" w:cs="Times New Roman"/>
          <w:sz w:val="24"/>
          <w:szCs w:val="24"/>
        </w:rPr>
        <w:t xml:space="preserve">the solution to tackle counterfeit problems is the ensemble methods which combines ten machine learning algorithms to give better results at identifying forged notes. The AdaBoost and Voting ensemble algorithms are </w:t>
      </w:r>
      <w:r w:rsidR="00EB0551" w:rsidRPr="00EC5D77">
        <w:rPr>
          <w:rFonts w:ascii="Times New Roman" w:hAnsi="Times New Roman" w:cs="Times New Roman"/>
          <w:sz w:val="24"/>
          <w:szCs w:val="24"/>
        </w:rPr>
        <w:t>utilized</w:t>
      </w:r>
      <w:r w:rsidR="007508B5" w:rsidRPr="00EC5D77">
        <w:rPr>
          <w:rFonts w:ascii="Times New Roman" w:hAnsi="Times New Roman" w:cs="Times New Roman"/>
          <w:sz w:val="24"/>
          <w:szCs w:val="24"/>
        </w:rPr>
        <w:t xml:space="preserve"> </w:t>
      </w:r>
      <w:r w:rsidR="00EB0551" w:rsidRPr="00EC5D77">
        <w:rPr>
          <w:rFonts w:ascii="Times New Roman" w:hAnsi="Times New Roman" w:cs="Times New Roman"/>
          <w:sz w:val="24"/>
          <w:szCs w:val="24"/>
        </w:rPr>
        <w:t xml:space="preserve">with other ML algorithms. </w:t>
      </w:r>
      <w:r w:rsidR="00A55ABA" w:rsidRPr="00EC5D77">
        <w:rPr>
          <w:rFonts w:ascii="Times New Roman" w:hAnsi="Times New Roman" w:cs="Times New Roman"/>
          <w:sz w:val="24"/>
          <w:szCs w:val="24"/>
        </w:rPr>
        <w:t xml:space="preserve">The </w:t>
      </w:r>
      <w:r w:rsidR="00625FD1" w:rsidRPr="00EC5D77">
        <w:rPr>
          <w:rFonts w:ascii="Times New Roman" w:hAnsi="Times New Roman" w:cs="Times New Roman"/>
          <w:sz w:val="24"/>
          <w:szCs w:val="24"/>
        </w:rPr>
        <w:t xml:space="preserve">datasets used for this model are Banknote </w:t>
      </w:r>
      <w:r w:rsidR="00DC5C80" w:rsidRPr="00EC5D77">
        <w:rPr>
          <w:rFonts w:ascii="Times New Roman" w:hAnsi="Times New Roman" w:cs="Times New Roman"/>
          <w:sz w:val="24"/>
          <w:szCs w:val="24"/>
        </w:rPr>
        <w:t>authentication and</w:t>
      </w:r>
      <w:r w:rsidR="00625FD1" w:rsidRPr="00EC5D77">
        <w:rPr>
          <w:rFonts w:ascii="Times New Roman" w:hAnsi="Times New Roman" w:cs="Times New Roman"/>
          <w:sz w:val="24"/>
          <w:szCs w:val="24"/>
        </w:rPr>
        <w:t xml:space="preserve"> Swiss Franc</w:t>
      </w:r>
      <w:r w:rsidR="00DC5C80" w:rsidRPr="00EC5D77">
        <w:rPr>
          <w:rFonts w:ascii="Times New Roman" w:hAnsi="Times New Roman" w:cs="Times New Roman"/>
          <w:sz w:val="24"/>
          <w:szCs w:val="24"/>
        </w:rPr>
        <w:t xml:space="preserve"> banknotes. Both datasets are trained and tested individually with the ten algorithms and then the ensemble algorithms. The WEKA </w:t>
      </w:r>
      <w:r w:rsidR="008303E3" w:rsidRPr="00EC5D77">
        <w:rPr>
          <w:rFonts w:ascii="Times New Roman" w:hAnsi="Times New Roman" w:cs="Times New Roman"/>
          <w:sz w:val="24"/>
          <w:szCs w:val="24"/>
        </w:rPr>
        <w:t>helps in running the experiments. Accuracies of individual algorithms</w:t>
      </w:r>
      <w:r w:rsidR="009C0C3B" w:rsidRPr="00EC5D77">
        <w:rPr>
          <w:rFonts w:ascii="Times New Roman" w:hAnsi="Times New Roman" w:cs="Times New Roman"/>
          <w:sz w:val="24"/>
          <w:szCs w:val="24"/>
        </w:rPr>
        <w:t xml:space="preserve"> and AdaBoost and voting ensemble techniques</w:t>
      </w:r>
      <w:r w:rsidR="008303E3" w:rsidRPr="00EC5D77">
        <w:rPr>
          <w:rFonts w:ascii="Times New Roman" w:hAnsi="Times New Roman" w:cs="Times New Roman"/>
          <w:sz w:val="24"/>
          <w:szCs w:val="24"/>
        </w:rPr>
        <w:t xml:space="preserve"> are recorded</w:t>
      </w:r>
      <w:r w:rsidR="009C0C3B" w:rsidRPr="00EC5D77">
        <w:rPr>
          <w:rFonts w:ascii="Times New Roman" w:hAnsi="Times New Roman" w:cs="Times New Roman"/>
          <w:sz w:val="24"/>
          <w:szCs w:val="24"/>
        </w:rPr>
        <w:t xml:space="preserve">. </w:t>
      </w:r>
      <w:r w:rsidR="003E002E" w:rsidRPr="00EC5D77">
        <w:rPr>
          <w:rFonts w:ascii="Times New Roman" w:hAnsi="Times New Roman" w:cs="Times New Roman"/>
          <w:sz w:val="24"/>
          <w:szCs w:val="24"/>
        </w:rPr>
        <w:t xml:space="preserve">The results show that AdaBoost and Voting </w:t>
      </w:r>
      <w:r w:rsidR="00914FEC" w:rsidRPr="00EC5D77">
        <w:rPr>
          <w:rFonts w:ascii="Times New Roman" w:hAnsi="Times New Roman" w:cs="Times New Roman"/>
          <w:sz w:val="24"/>
          <w:szCs w:val="24"/>
        </w:rPr>
        <w:t>have</w:t>
      </w:r>
      <w:r w:rsidR="003E002E" w:rsidRPr="00EC5D77">
        <w:rPr>
          <w:rFonts w:ascii="Times New Roman" w:hAnsi="Times New Roman" w:cs="Times New Roman"/>
          <w:sz w:val="24"/>
          <w:szCs w:val="24"/>
        </w:rPr>
        <w:t xml:space="preserve"> numerous benefits with their high performance and accuracies. </w:t>
      </w:r>
      <w:r w:rsidR="00501097" w:rsidRPr="00EC5D77">
        <w:rPr>
          <w:rFonts w:ascii="Times New Roman" w:hAnsi="Times New Roman" w:cs="Times New Roman"/>
          <w:sz w:val="24"/>
          <w:szCs w:val="24"/>
        </w:rPr>
        <w:t>Ada</w:t>
      </w:r>
      <w:r w:rsidR="00914FEC" w:rsidRPr="00EC5D77">
        <w:rPr>
          <w:rFonts w:ascii="Times New Roman" w:hAnsi="Times New Roman" w:cs="Times New Roman"/>
          <w:sz w:val="24"/>
          <w:szCs w:val="24"/>
        </w:rPr>
        <w:t>B</w:t>
      </w:r>
      <w:r w:rsidR="00501097" w:rsidRPr="00EC5D77">
        <w:rPr>
          <w:rFonts w:ascii="Times New Roman" w:hAnsi="Times New Roman" w:cs="Times New Roman"/>
          <w:sz w:val="24"/>
          <w:szCs w:val="24"/>
        </w:rPr>
        <w:t xml:space="preserve">oost is flexible as it </w:t>
      </w:r>
      <w:r w:rsidR="00914FEC" w:rsidRPr="00EC5D77">
        <w:rPr>
          <w:rFonts w:ascii="Times New Roman" w:hAnsi="Times New Roman" w:cs="Times New Roman"/>
          <w:sz w:val="24"/>
          <w:szCs w:val="24"/>
        </w:rPr>
        <w:t>can</w:t>
      </w:r>
      <w:r w:rsidR="00501097" w:rsidRPr="00EC5D77">
        <w:rPr>
          <w:rFonts w:ascii="Times New Roman" w:hAnsi="Times New Roman" w:cs="Times New Roman"/>
          <w:sz w:val="24"/>
          <w:szCs w:val="24"/>
        </w:rPr>
        <w:t xml:space="preserve"> combine with any machine </w:t>
      </w:r>
      <w:r w:rsidR="00914FEC" w:rsidRPr="00EC5D77">
        <w:rPr>
          <w:rFonts w:ascii="Times New Roman" w:hAnsi="Times New Roman" w:cs="Times New Roman"/>
          <w:sz w:val="24"/>
          <w:szCs w:val="24"/>
        </w:rPr>
        <w:t>learning</w:t>
      </w:r>
      <w:r w:rsidR="00501097" w:rsidRPr="00EC5D77">
        <w:rPr>
          <w:rFonts w:ascii="Times New Roman" w:hAnsi="Times New Roman" w:cs="Times New Roman"/>
          <w:sz w:val="24"/>
          <w:szCs w:val="24"/>
        </w:rPr>
        <w:t xml:space="preserve"> algorithm and is less susceptible to overfitting. </w:t>
      </w:r>
      <w:r w:rsidR="00537183" w:rsidRPr="00EC5D77">
        <w:rPr>
          <w:rFonts w:ascii="Times New Roman" w:hAnsi="Times New Roman" w:cs="Times New Roman"/>
          <w:sz w:val="24"/>
          <w:szCs w:val="24"/>
        </w:rPr>
        <w:t xml:space="preserve">Voting </w:t>
      </w:r>
      <w:r w:rsidR="00914FEC" w:rsidRPr="00EC5D77">
        <w:rPr>
          <w:rFonts w:ascii="Times New Roman" w:hAnsi="Times New Roman" w:cs="Times New Roman"/>
          <w:sz w:val="24"/>
          <w:szCs w:val="24"/>
        </w:rPr>
        <w:t xml:space="preserve">is </w:t>
      </w:r>
      <w:r w:rsidR="00537183" w:rsidRPr="00EC5D77">
        <w:rPr>
          <w:rFonts w:ascii="Times New Roman" w:hAnsi="Times New Roman" w:cs="Times New Roman"/>
          <w:sz w:val="24"/>
          <w:szCs w:val="24"/>
        </w:rPr>
        <w:t xml:space="preserve">a </w:t>
      </w:r>
      <w:r w:rsidR="00914FEC" w:rsidRPr="00EC5D77">
        <w:rPr>
          <w:rFonts w:ascii="Times New Roman" w:hAnsi="Times New Roman" w:cs="Times New Roman"/>
          <w:sz w:val="24"/>
          <w:szCs w:val="24"/>
        </w:rPr>
        <w:t>non-bias</w:t>
      </w:r>
      <w:r w:rsidR="00537183" w:rsidRPr="00EC5D77">
        <w:rPr>
          <w:rFonts w:ascii="Times New Roman" w:hAnsi="Times New Roman" w:cs="Times New Roman"/>
          <w:sz w:val="24"/>
          <w:szCs w:val="24"/>
        </w:rPr>
        <w:t xml:space="preserve"> </w:t>
      </w:r>
      <w:r w:rsidR="00914FEC" w:rsidRPr="00EC5D77">
        <w:rPr>
          <w:rFonts w:ascii="Times New Roman" w:hAnsi="Times New Roman" w:cs="Times New Roman"/>
          <w:sz w:val="24"/>
          <w:szCs w:val="24"/>
        </w:rPr>
        <w:t>system</w:t>
      </w:r>
      <w:r w:rsidR="00537183" w:rsidRPr="00EC5D77">
        <w:rPr>
          <w:rFonts w:ascii="Times New Roman" w:hAnsi="Times New Roman" w:cs="Times New Roman"/>
          <w:sz w:val="24"/>
          <w:szCs w:val="24"/>
        </w:rPr>
        <w:t xml:space="preserve"> that </w:t>
      </w:r>
      <w:r w:rsidR="00914FEC" w:rsidRPr="00EC5D77">
        <w:rPr>
          <w:rFonts w:ascii="Times New Roman" w:hAnsi="Times New Roman" w:cs="Times New Roman"/>
          <w:sz w:val="24"/>
          <w:szCs w:val="24"/>
        </w:rPr>
        <w:t>produces</w:t>
      </w:r>
      <w:r w:rsidR="00537183" w:rsidRPr="00EC5D77">
        <w:rPr>
          <w:rFonts w:ascii="Times New Roman" w:hAnsi="Times New Roman" w:cs="Times New Roman"/>
          <w:sz w:val="24"/>
          <w:szCs w:val="24"/>
        </w:rPr>
        <w:t xml:space="preserve"> an overall score than any other estimators.</w:t>
      </w:r>
      <w:r w:rsidR="00914FEC" w:rsidRPr="00EC5D77">
        <w:rPr>
          <w:rFonts w:ascii="Times New Roman" w:hAnsi="Times New Roman" w:cs="Times New Roman"/>
          <w:sz w:val="24"/>
          <w:szCs w:val="24"/>
        </w:rPr>
        <w:t xml:space="preserve"> </w:t>
      </w:r>
    </w:p>
    <w:p w14:paraId="5DE2D05A" w14:textId="77777777" w:rsidR="00F03F0E" w:rsidRPr="00EC5D77" w:rsidRDefault="00F03F0E" w:rsidP="00E372B7">
      <w:pPr>
        <w:rPr>
          <w:rFonts w:ascii="Times New Roman" w:hAnsi="Times New Roman" w:cs="Times New Roman"/>
          <w:sz w:val="24"/>
          <w:szCs w:val="24"/>
        </w:rPr>
      </w:pPr>
    </w:p>
    <w:p w14:paraId="7440F6C9" w14:textId="7677FBD5" w:rsidR="00DD1346" w:rsidRPr="00EC5D77" w:rsidRDefault="00FC09CE" w:rsidP="00E372B7">
      <w:pPr>
        <w:rPr>
          <w:rFonts w:ascii="Times New Roman" w:hAnsi="Times New Roman" w:cs="Times New Roman"/>
          <w:sz w:val="24"/>
          <w:szCs w:val="24"/>
        </w:rPr>
      </w:pPr>
      <w:r w:rsidRPr="00EC5D77">
        <w:rPr>
          <w:rFonts w:ascii="Times New Roman" w:hAnsi="Times New Roman" w:cs="Times New Roman"/>
          <w:sz w:val="24"/>
          <w:szCs w:val="24"/>
        </w:rPr>
        <w:t>During the analysis of paper [</w:t>
      </w:r>
      <w:r w:rsidR="00FA7C6F" w:rsidRPr="00EC5D77">
        <w:rPr>
          <w:rFonts w:ascii="Times New Roman" w:hAnsi="Times New Roman" w:cs="Times New Roman"/>
          <w:sz w:val="24"/>
          <w:szCs w:val="24"/>
        </w:rPr>
        <w:t>6</w:t>
      </w:r>
      <w:r w:rsidRPr="00EC5D77">
        <w:rPr>
          <w:rFonts w:ascii="Times New Roman" w:hAnsi="Times New Roman" w:cs="Times New Roman"/>
          <w:sz w:val="24"/>
          <w:szCs w:val="24"/>
        </w:rPr>
        <w:t>], it is evident that traditional methods</w:t>
      </w:r>
      <w:r w:rsidR="00BC0D49" w:rsidRPr="00EC5D77">
        <w:rPr>
          <w:rFonts w:ascii="Times New Roman" w:hAnsi="Times New Roman" w:cs="Times New Roman"/>
          <w:sz w:val="24"/>
          <w:szCs w:val="24"/>
        </w:rPr>
        <w:t xml:space="preserve"> have been surpassed with </w:t>
      </w:r>
      <w:r w:rsidR="00DB3595" w:rsidRPr="00EC5D77">
        <w:rPr>
          <w:rFonts w:ascii="Times New Roman" w:hAnsi="Times New Roman" w:cs="Times New Roman"/>
          <w:sz w:val="24"/>
          <w:szCs w:val="24"/>
        </w:rPr>
        <w:t xml:space="preserve">rapid technologies that help counterfeiters to replicate currency as similar as possible. This paper proposes the </w:t>
      </w:r>
      <w:r w:rsidR="00B64A67" w:rsidRPr="00EC5D77">
        <w:rPr>
          <w:rFonts w:ascii="Times New Roman" w:hAnsi="Times New Roman" w:cs="Times New Roman"/>
          <w:sz w:val="24"/>
          <w:szCs w:val="24"/>
        </w:rPr>
        <w:t>use of machine learning to tackle this issue. KNN</w:t>
      </w:r>
      <w:r w:rsidR="009D6E40" w:rsidRPr="00EC5D77">
        <w:rPr>
          <w:rFonts w:ascii="Times New Roman" w:hAnsi="Times New Roman" w:cs="Times New Roman"/>
          <w:sz w:val="24"/>
          <w:szCs w:val="24"/>
        </w:rPr>
        <w:t xml:space="preserve">, SVC and GBC are used and compared to create models to authenticate genuine banknotes. The dataset contains industry grade pictures taken at high quality. The paper however </w:t>
      </w:r>
      <w:r w:rsidR="00DD1346" w:rsidRPr="00EC5D77">
        <w:rPr>
          <w:rFonts w:ascii="Times New Roman" w:hAnsi="Times New Roman" w:cs="Times New Roman"/>
          <w:sz w:val="24"/>
          <w:szCs w:val="24"/>
        </w:rPr>
        <w:t>feels the need of a CNN model to acquire real-time images of banknotes which will contribute to a more diverse and accurate result in authenticating banknotes.</w:t>
      </w:r>
    </w:p>
    <w:p w14:paraId="374425A2" w14:textId="77777777" w:rsidR="00F03F0E" w:rsidRPr="00EC5D77" w:rsidRDefault="00F03F0E" w:rsidP="00E372B7">
      <w:pPr>
        <w:rPr>
          <w:rFonts w:ascii="Times New Roman" w:hAnsi="Times New Roman" w:cs="Times New Roman"/>
          <w:sz w:val="24"/>
          <w:szCs w:val="24"/>
        </w:rPr>
      </w:pPr>
    </w:p>
    <w:p w14:paraId="7BF36DD7" w14:textId="01E822BE" w:rsidR="00106231" w:rsidRPr="00EC5D77" w:rsidRDefault="00982C15" w:rsidP="00E372B7">
      <w:pPr>
        <w:rPr>
          <w:rFonts w:ascii="Times New Roman" w:hAnsi="Times New Roman" w:cs="Times New Roman"/>
          <w:sz w:val="24"/>
          <w:szCs w:val="24"/>
        </w:rPr>
      </w:pPr>
      <w:r w:rsidRPr="00EC5D77">
        <w:rPr>
          <w:rFonts w:ascii="Times New Roman" w:hAnsi="Times New Roman" w:cs="Times New Roman"/>
          <w:sz w:val="24"/>
          <w:szCs w:val="24"/>
        </w:rPr>
        <w:t>In this journal [</w:t>
      </w:r>
      <w:r w:rsidR="00FA7C6F" w:rsidRPr="00EC5D77">
        <w:rPr>
          <w:rFonts w:ascii="Times New Roman" w:hAnsi="Times New Roman" w:cs="Times New Roman"/>
          <w:sz w:val="24"/>
          <w:szCs w:val="24"/>
        </w:rPr>
        <w:t>7</w:t>
      </w:r>
      <w:r w:rsidRPr="00EC5D77">
        <w:rPr>
          <w:rFonts w:ascii="Times New Roman" w:hAnsi="Times New Roman" w:cs="Times New Roman"/>
          <w:sz w:val="24"/>
          <w:szCs w:val="24"/>
        </w:rPr>
        <w:t>],</w:t>
      </w:r>
      <w:r w:rsidR="00761A1B" w:rsidRPr="00EC5D77">
        <w:rPr>
          <w:rFonts w:ascii="Times New Roman" w:hAnsi="Times New Roman" w:cs="Times New Roman"/>
          <w:sz w:val="24"/>
          <w:szCs w:val="24"/>
        </w:rPr>
        <w:t xml:space="preserve"> it explains the uncontrolled circulation of </w:t>
      </w:r>
      <w:r w:rsidR="003C4403" w:rsidRPr="00EC5D77">
        <w:rPr>
          <w:rFonts w:ascii="Times New Roman" w:hAnsi="Times New Roman" w:cs="Times New Roman"/>
          <w:sz w:val="24"/>
          <w:szCs w:val="24"/>
        </w:rPr>
        <w:t>counterfeit banknotes explo</w:t>
      </w:r>
      <w:r w:rsidR="006D7686" w:rsidRPr="00EC5D77">
        <w:rPr>
          <w:rFonts w:ascii="Times New Roman" w:hAnsi="Times New Roman" w:cs="Times New Roman"/>
          <w:sz w:val="24"/>
          <w:szCs w:val="24"/>
        </w:rPr>
        <w:t>i</w:t>
      </w:r>
      <w:r w:rsidR="003C4403" w:rsidRPr="00EC5D77">
        <w:rPr>
          <w:rFonts w:ascii="Times New Roman" w:hAnsi="Times New Roman" w:cs="Times New Roman"/>
          <w:sz w:val="24"/>
          <w:szCs w:val="24"/>
        </w:rPr>
        <w:t>ting the economy</w:t>
      </w:r>
      <w:r w:rsidR="00721025" w:rsidRPr="00EC5D77">
        <w:rPr>
          <w:rFonts w:ascii="Times New Roman" w:hAnsi="Times New Roman" w:cs="Times New Roman"/>
          <w:sz w:val="24"/>
          <w:szCs w:val="24"/>
        </w:rPr>
        <w:t xml:space="preserve"> of a country. Many tr</w:t>
      </w:r>
      <w:r w:rsidR="00AF2BE0" w:rsidRPr="00EC5D77">
        <w:rPr>
          <w:rFonts w:ascii="Times New Roman" w:hAnsi="Times New Roman" w:cs="Times New Roman"/>
          <w:sz w:val="24"/>
          <w:szCs w:val="24"/>
        </w:rPr>
        <w:t xml:space="preserve">aditional regulations to stop </w:t>
      </w:r>
      <w:r w:rsidR="000D5473" w:rsidRPr="00EC5D77">
        <w:rPr>
          <w:rFonts w:ascii="Times New Roman" w:hAnsi="Times New Roman" w:cs="Times New Roman"/>
          <w:sz w:val="24"/>
          <w:szCs w:val="24"/>
        </w:rPr>
        <w:t xml:space="preserve">counterfeiting were deployed such as </w:t>
      </w:r>
      <w:r w:rsidR="0026178E" w:rsidRPr="00EC5D77">
        <w:rPr>
          <w:rFonts w:ascii="Times New Roman" w:hAnsi="Times New Roman" w:cs="Times New Roman"/>
          <w:sz w:val="24"/>
          <w:szCs w:val="24"/>
        </w:rPr>
        <w:t xml:space="preserve">raised intaglio printing, </w:t>
      </w:r>
      <w:r w:rsidR="006D7686" w:rsidRPr="00EC5D77">
        <w:rPr>
          <w:rFonts w:ascii="Times New Roman" w:hAnsi="Times New Roman" w:cs="Times New Roman"/>
          <w:sz w:val="24"/>
          <w:szCs w:val="24"/>
        </w:rPr>
        <w:t>holograms,</w:t>
      </w:r>
      <w:r w:rsidR="0026178E" w:rsidRPr="00EC5D77">
        <w:rPr>
          <w:rFonts w:ascii="Times New Roman" w:hAnsi="Times New Roman" w:cs="Times New Roman"/>
          <w:sz w:val="24"/>
          <w:szCs w:val="24"/>
        </w:rPr>
        <w:t xml:space="preserve"> and </w:t>
      </w:r>
      <w:r w:rsidR="006D7686" w:rsidRPr="00EC5D77">
        <w:rPr>
          <w:rFonts w:ascii="Times New Roman" w:hAnsi="Times New Roman" w:cs="Times New Roman"/>
          <w:sz w:val="24"/>
          <w:szCs w:val="24"/>
        </w:rPr>
        <w:t xml:space="preserve">fluorescence. After </w:t>
      </w:r>
      <w:r w:rsidR="0059201C" w:rsidRPr="00EC5D77">
        <w:rPr>
          <w:rFonts w:ascii="Times New Roman" w:hAnsi="Times New Roman" w:cs="Times New Roman"/>
          <w:sz w:val="24"/>
          <w:szCs w:val="24"/>
        </w:rPr>
        <w:t>years</w:t>
      </w:r>
      <w:r w:rsidR="006D7686" w:rsidRPr="00EC5D77">
        <w:rPr>
          <w:rFonts w:ascii="Times New Roman" w:hAnsi="Times New Roman" w:cs="Times New Roman"/>
          <w:sz w:val="24"/>
          <w:szCs w:val="24"/>
        </w:rPr>
        <w:t xml:space="preserve"> of </w:t>
      </w:r>
      <w:r w:rsidR="008C3395" w:rsidRPr="00EC5D77">
        <w:rPr>
          <w:rFonts w:ascii="Times New Roman" w:hAnsi="Times New Roman" w:cs="Times New Roman"/>
          <w:sz w:val="24"/>
          <w:szCs w:val="24"/>
        </w:rPr>
        <w:t xml:space="preserve">printing </w:t>
      </w:r>
      <w:r w:rsidR="006D7686" w:rsidRPr="00EC5D77">
        <w:rPr>
          <w:rFonts w:ascii="Times New Roman" w:hAnsi="Times New Roman" w:cs="Times New Roman"/>
          <w:sz w:val="24"/>
          <w:szCs w:val="24"/>
        </w:rPr>
        <w:t>de</w:t>
      </w:r>
      <w:r w:rsidR="008C3395" w:rsidRPr="00EC5D77">
        <w:rPr>
          <w:rFonts w:ascii="Times New Roman" w:hAnsi="Times New Roman" w:cs="Times New Roman"/>
          <w:sz w:val="24"/>
          <w:szCs w:val="24"/>
        </w:rPr>
        <w:t xml:space="preserve">velopment, counterfeiters have found numerous </w:t>
      </w:r>
      <w:r w:rsidR="0059201C" w:rsidRPr="00EC5D77">
        <w:rPr>
          <w:rFonts w:ascii="Times New Roman" w:hAnsi="Times New Roman" w:cs="Times New Roman"/>
          <w:sz w:val="24"/>
          <w:szCs w:val="24"/>
        </w:rPr>
        <w:t>loopholes</w:t>
      </w:r>
      <w:r w:rsidR="008C3395" w:rsidRPr="00EC5D77">
        <w:rPr>
          <w:rFonts w:ascii="Times New Roman" w:hAnsi="Times New Roman" w:cs="Times New Roman"/>
          <w:sz w:val="24"/>
          <w:szCs w:val="24"/>
        </w:rPr>
        <w:t xml:space="preserve"> to replicate genuine banknotes.</w:t>
      </w:r>
      <w:r w:rsidR="0059201C" w:rsidRPr="00EC5D77">
        <w:rPr>
          <w:rFonts w:ascii="Times New Roman" w:hAnsi="Times New Roman" w:cs="Times New Roman"/>
          <w:sz w:val="24"/>
          <w:szCs w:val="24"/>
        </w:rPr>
        <w:t xml:space="preserve"> In this study, machine learning techniques such as random forest and naïve bayes were developed and compared. Random forest classifier was picked based on its high accuracy </w:t>
      </w:r>
      <w:r w:rsidR="00D03918" w:rsidRPr="00EC5D77">
        <w:rPr>
          <w:rFonts w:ascii="Times New Roman" w:hAnsi="Times New Roman" w:cs="Times New Roman"/>
          <w:sz w:val="24"/>
          <w:szCs w:val="24"/>
        </w:rPr>
        <w:t xml:space="preserve">and the model is developed using Pickle. UI was developed using flask with the </w:t>
      </w:r>
      <w:proofErr w:type="spellStart"/>
      <w:r w:rsidR="00D03918" w:rsidRPr="00EC5D77">
        <w:rPr>
          <w:rFonts w:ascii="Times New Roman" w:hAnsi="Times New Roman" w:cs="Times New Roman"/>
          <w:sz w:val="24"/>
          <w:szCs w:val="24"/>
        </w:rPr>
        <w:t>Flassger</w:t>
      </w:r>
      <w:proofErr w:type="spellEnd"/>
      <w:r w:rsidR="00D03918" w:rsidRPr="00EC5D77">
        <w:rPr>
          <w:rFonts w:ascii="Times New Roman" w:hAnsi="Times New Roman" w:cs="Times New Roman"/>
          <w:sz w:val="24"/>
          <w:szCs w:val="24"/>
        </w:rPr>
        <w:t xml:space="preserve"> API of less code and deployed in docker to stabilize the environment.</w:t>
      </w:r>
      <w:r w:rsidR="00AA73B2" w:rsidRPr="00EC5D77">
        <w:rPr>
          <w:rFonts w:ascii="Times New Roman" w:hAnsi="Times New Roman" w:cs="Times New Roman"/>
          <w:sz w:val="24"/>
          <w:szCs w:val="24"/>
        </w:rPr>
        <w:t xml:space="preserve"> Environmental standardization helps the model to be run in any kind of platform.</w:t>
      </w:r>
    </w:p>
    <w:p w14:paraId="720C2331" w14:textId="77777777" w:rsidR="00D56464" w:rsidRPr="00EC5D77" w:rsidRDefault="00D56464" w:rsidP="00E372B7">
      <w:pPr>
        <w:rPr>
          <w:rFonts w:ascii="Times New Roman" w:hAnsi="Times New Roman" w:cs="Times New Roman"/>
          <w:sz w:val="24"/>
          <w:szCs w:val="24"/>
        </w:rPr>
      </w:pPr>
    </w:p>
    <w:p w14:paraId="7AA0CC96" w14:textId="1978A3A5" w:rsidR="00AA73B2" w:rsidRPr="00EC5D77" w:rsidRDefault="00D56464" w:rsidP="00E372B7">
      <w:pPr>
        <w:rPr>
          <w:rFonts w:ascii="Times New Roman" w:hAnsi="Times New Roman" w:cs="Times New Roman"/>
          <w:sz w:val="24"/>
          <w:szCs w:val="24"/>
        </w:rPr>
      </w:pPr>
      <w:r w:rsidRPr="00EC5D77">
        <w:rPr>
          <w:rFonts w:ascii="Times New Roman" w:hAnsi="Times New Roman" w:cs="Times New Roman"/>
          <w:sz w:val="24"/>
          <w:szCs w:val="24"/>
        </w:rPr>
        <w:t>In this paper [</w:t>
      </w:r>
      <w:r w:rsidR="00FA7C6F" w:rsidRPr="00EC5D77">
        <w:rPr>
          <w:rFonts w:ascii="Times New Roman" w:hAnsi="Times New Roman" w:cs="Times New Roman"/>
          <w:sz w:val="24"/>
          <w:szCs w:val="24"/>
        </w:rPr>
        <w:t>8</w:t>
      </w:r>
      <w:r w:rsidRPr="00EC5D77">
        <w:rPr>
          <w:rFonts w:ascii="Times New Roman" w:hAnsi="Times New Roman" w:cs="Times New Roman"/>
          <w:sz w:val="24"/>
          <w:szCs w:val="24"/>
        </w:rPr>
        <w:t xml:space="preserve">], </w:t>
      </w:r>
      <w:r w:rsidR="0021424D" w:rsidRPr="00EC5D77">
        <w:rPr>
          <w:rFonts w:ascii="Times New Roman" w:hAnsi="Times New Roman" w:cs="Times New Roman"/>
          <w:sz w:val="24"/>
          <w:szCs w:val="24"/>
        </w:rPr>
        <w:t xml:space="preserve">demonetization plays an important role in the influx of counterfeit banknotes. This </w:t>
      </w:r>
      <w:r w:rsidR="00C83BC7" w:rsidRPr="00EC5D77">
        <w:rPr>
          <w:rFonts w:ascii="Times New Roman" w:hAnsi="Times New Roman" w:cs="Times New Roman"/>
          <w:sz w:val="24"/>
          <w:szCs w:val="24"/>
        </w:rPr>
        <w:t>paper, however,</w:t>
      </w:r>
      <w:r w:rsidR="0021424D" w:rsidRPr="00EC5D77">
        <w:rPr>
          <w:rFonts w:ascii="Times New Roman" w:hAnsi="Times New Roman" w:cs="Times New Roman"/>
          <w:sz w:val="24"/>
          <w:szCs w:val="24"/>
        </w:rPr>
        <w:t xml:space="preserve"> </w:t>
      </w:r>
      <w:r w:rsidR="00C83BC7" w:rsidRPr="00EC5D77">
        <w:rPr>
          <w:rFonts w:ascii="Times New Roman" w:hAnsi="Times New Roman" w:cs="Times New Roman"/>
          <w:sz w:val="24"/>
          <w:szCs w:val="24"/>
        </w:rPr>
        <w:t xml:space="preserve">gives limited information on the methodology to build the model. Very vague information is given about the working of systems. The Paper states the use of YOLO system which is a deep learning library developed with algorithms such as random forest and logistic regression. </w:t>
      </w:r>
      <w:r w:rsidR="00F375ED" w:rsidRPr="00EC5D77">
        <w:rPr>
          <w:rFonts w:ascii="Times New Roman" w:hAnsi="Times New Roman" w:cs="Times New Roman"/>
          <w:sz w:val="24"/>
          <w:szCs w:val="24"/>
        </w:rPr>
        <w:t xml:space="preserve">The user is supposed to upload the </w:t>
      </w:r>
      <w:proofErr w:type="spellStart"/>
      <w:r w:rsidR="00F375ED" w:rsidRPr="00EC5D77">
        <w:rPr>
          <w:rFonts w:ascii="Times New Roman" w:hAnsi="Times New Roman" w:cs="Times New Roman"/>
          <w:sz w:val="24"/>
          <w:szCs w:val="24"/>
        </w:rPr>
        <w:t>imaeg</w:t>
      </w:r>
      <w:proofErr w:type="spellEnd"/>
      <w:r w:rsidR="00F375ED" w:rsidRPr="00EC5D77">
        <w:rPr>
          <w:rFonts w:ascii="Times New Roman" w:hAnsi="Times New Roman" w:cs="Times New Roman"/>
          <w:sz w:val="24"/>
          <w:szCs w:val="24"/>
        </w:rPr>
        <w:t xml:space="preserve"> of the banknote </w:t>
      </w:r>
      <w:r w:rsidR="00864AC4" w:rsidRPr="00EC5D77">
        <w:rPr>
          <w:rFonts w:ascii="Times New Roman" w:hAnsi="Times New Roman" w:cs="Times New Roman"/>
          <w:sz w:val="24"/>
          <w:szCs w:val="24"/>
        </w:rPr>
        <w:t>and then classification takes place.</w:t>
      </w:r>
    </w:p>
    <w:p w14:paraId="19548D9F" w14:textId="37B2A8AD" w:rsidR="004C6B22" w:rsidRPr="00EC5D77" w:rsidRDefault="0063732F" w:rsidP="00E372B7">
      <w:pPr>
        <w:rPr>
          <w:rFonts w:ascii="Times New Roman" w:hAnsi="Times New Roman" w:cs="Times New Roman"/>
          <w:sz w:val="24"/>
          <w:szCs w:val="24"/>
        </w:rPr>
      </w:pPr>
      <w:r w:rsidRPr="00EC5D77">
        <w:rPr>
          <w:rFonts w:ascii="Times New Roman" w:hAnsi="Times New Roman" w:cs="Times New Roman"/>
          <w:sz w:val="24"/>
          <w:szCs w:val="24"/>
        </w:rPr>
        <w:lastRenderedPageBreak/>
        <w:t>In this study [</w:t>
      </w:r>
      <w:r w:rsidR="00FA7C6F" w:rsidRPr="00EC5D77">
        <w:rPr>
          <w:rFonts w:ascii="Times New Roman" w:hAnsi="Times New Roman" w:cs="Times New Roman"/>
          <w:sz w:val="24"/>
          <w:szCs w:val="24"/>
        </w:rPr>
        <w:t>9</w:t>
      </w:r>
      <w:r w:rsidRPr="00EC5D77">
        <w:rPr>
          <w:rFonts w:ascii="Times New Roman" w:hAnsi="Times New Roman" w:cs="Times New Roman"/>
          <w:sz w:val="24"/>
          <w:szCs w:val="24"/>
        </w:rPr>
        <w:t>]</w:t>
      </w:r>
      <w:r w:rsidR="001A2BFC" w:rsidRPr="00EC5D77">
        <w:rPr>
          <w:rFonts w:ascii="Times New Roman" w:hAnsi="Times New Roman" w:cs="Times New Roman"/>
          <w:sz w:val="24"/>
          <w:szCs w:val="24"/>
        </w:rPr>
        <w:t xml:space="preserve">, </w:t>
      </w:r>
      <w:r w:rsidR="005E253A" w:rsidRPr="00EC5D77">
        <w:rPr>
          <w:rFonts w:ascii="Times New Roman" w:hAnsi="Times New Roman" w:cs="Times New Roman"/>
          <w:sz w:val="24"/>
          <w:szCs w:val="24"/>
        </w:rPr>
        <w:t>the traditional methods of</w:t>
      </w:r>
      <w:r w:rsidR="008551FD" w:rsidRPr="00EC5D77">
        <w:rPr>
          <w:rFonts w:ascii="Times New Roman" w:hAnsi="Times New Roman" w:cs="Times New Roman"/>
          <w:sz w:val="24"/>
          <w:szCs w:val="24"/>
        </w:rPr>
        <w:t xml:space="preserve"> regulating counterfeit banknotes are </w:t>
      </w:r>
      <w:r w:rsidR="0021424D" w:rsidRPr="00EC5D77">
        <w:rPr>
          <w:rFonts w:ascii="Times New Roman" w:hAnsi="Times New Roman" w:cs="Times New Roman"/>
          <w:sz w:val="24"/>
          <w:szCs w:val="24"/>
        </w:rPr>
        <w:t>criticized</w:t>
      </w:r>
      <w:r w:rsidR="008551FD" w:rsidRPr="00EC5D77">
        <w:rPr>
          <w:rFonts w:ascii="Times New Roman" w:hAnsi="Times New Roman" w:cs="Times New Roman"/>
          <w:sz w:val="24"/>
          <w:szCs w:val="24"/>
        </w:rPr>
        <w:t xml:space="preserve">. New soft computing methods of machine learning are introduced such as artificial neural networks and </w:t>
      </w:r>
      <w:r w:rsidR="00F51C29" w:rsidRPr="00EC5D77">
        <w:rPr>
          <w:rFonts w:ascii="Times New Roman" w:hAnsi="Times New Roman" w:cs="Times New Roman"/>
          <w:sz w:val="24"/>
          <w:szCs w:val="24"/>
        </w:rPr>
        <w:t xml:space="preserve">logistic regression. The dataset is divided into subsets for more feature clarification. The ANN contains 14 layers with sublayers and gives an accuracy of </w:t>
      </w:r>
      <w:r w:rsidR="004C6B22" w:rsidRPr="00EC5D77">
        <w:rPr>
          <w:rFonts w:ascii="Times New Roman" w:hAnsi="Times New Roman" w:cs="Times New Roman"/>
          <w:sz w:val="24"/>
          <w:szCs w:val="24"/>
        </w:rPr>
        <w:t xml:space="preserve">hundred percent whereas logistic regression gives an accuracy of ninety-nine percentage. However logistic regression models are more lightweight and simpler hence researchers must </w:t>
      </w:r>
      <w:proofErr w:type="spellStart"/>
      <w:r w:rsidR="004C6B22" w:rsidRPr="00EC5D77">
        <w:rPr>
          <w:rFonts w:ascii="Times New Roman" w:hAnsi="Times New Roman" w:cs="Times New Roman"/>
          <w:sz w:val="24"/>
          <w:szCs w:val="24"/>
        </w:rPr>
        <w:t>gie</w:t>
      </w:r>
      <w:proofErr w:type="spellEnd"/>
      <w:r w:rsidR="004C6B22" w:rsidRPr="00EC5D77">
        <w:rPr>
          <w:rFonts w:ascii="Times New Roman" w:hAnsi="Times New Roman" w:cs="Times New Roman"/>
          <w:sz w:val="24"/>
          <w:szCs w:val="24"/>
        </w:rPr>
        <w:t xml:space="preserve"> more thought in increasing the accuracy of the logistic regression model.</w:t>
      </w:r>
    </w:p>
    <w:p w14:paraId="6E61D811" w14:textId="139013CE" w:rsidR="00AA73B2" w:rsidRPr="00EC5D77" w:rsidRDefault="004C6B22" w:rsidP="00E372B7">
      <w:pPr>
        <w:rPr>
          <w:rFonts w:ascii="Times New Roman" w:hAnsi="Times New Roman" w:cs="Times New Roman"/>
          <w:sz w:val="24"/>
          <w:szCs w:val="24"/>
        </w:rPr>
      </w:pPr>
      <w:r w:rsidRPr="00EC5D77">
        <w:rPr>
          <w:rFonts w:ascii="Times New Roman" w:hAnsi="Times New Roman" w:cs="Times New Roman"/>
          <w:sz w:val="24"/>
          <w:szCs w:val="24"/>
        </w:rPr>
        <w:t xml:space="preserve"> </w:t>
      </w:r>
    </w:p>
    <w:p w14:paraId="43206D9D" w14:textId="37068079" w:rsidR="00F51F8B" w:rsidRPr="00EC5D77" w:rsidRDefault="00F51F8B" w:rsidP="00E372B7">
      <w:pPr>
        <w:rPr>
          <w:rFonts w:ascii="Times New Roman" w:hAnsi="Times New Roman" w:cs="Times New Roman"/>
          <w:sz w:val="24"/>
          <w:szCs w:val="24"/>
        </w:rPr>
      </w:pPr>
      <w:r w:rsidRPr="00EC5D77">
        <w:rPr>
          <w:rFonts w:ascii="Times New Roman" w:hAnsi="Times New Roman" w:cs="Times New Roman"/>
          <w:sz w:val="24"/>
          <w:szCs w:val="24"/>
        </w:rPr>
        <w:t>During the study of paper [</w:t>
      </w:r>
      <w:r w:rsidR="00FA7C6F" w:rsidRPr="00EC5D77">
        <w:rPr>
          <w:rFonts w:ascii="Times New Roman" w:hAnsi="Times New Roman" w:cs="Times New Roman"/>
          <w:sz w:val="24"/>
          <w:szCs w:val="24"/>
        </w:rPr>
        <w:t>10</w:t>
      </w:r>
      <w:r w:rsidRPr="00EC5D77">
        <w:rPr>
          <w:rFonts w:ascii="Times New Roman" w:hAnsi="Times New Roman" w:cs="Times New Roman"/>
          <w:sz w:val="24"/>
          <w:szCs w:val="24"/>
        </w:rPr>
        <w:t xml:space="preserve">], It can be realized that it is very difficult for a human to </w:t>
      </w:r>
      <w:r w:rsidR="00D11BB2" w:rsidRPr="00EC5D77">
        <w:rPr>
          <w:rFonts w:ascii="Times New Roman" w:hAnsi="Times New Roman" w:cs="Times New Roman"/>
          <w:sz w:val="24"/>
          <w:szCs w:val="24"/>
        </w:rPr>
        <w:t>distinguish</w:t>
      </w:r>
      <w:r w:rsidR="002D13D8" w:rsidRPr="00EC5D77">
        <w:rPr>
          <w:rFonts w:ascii="Times New Roman" w:hAnsi="Times New Roman" w:cs="Times New Roman"/>
          <w:sz w:val="24"/>
          <w:szCs w:val="24"/>
        </w:rPr>
        <w:t xml:space="preserve"> between a forged and genuine banknote. It is necessary to design an </w:t>
      </w:r>
      <w:r w:rsidR="00D11BB2" w:rsidRPr="00EC5D77">
        <w:rPr>
          <w:rFonts w:ascii="Times New Roman" w:hAnsi="Times New Roman" w:cs="Times New Roman"/>
          <w:sz w:val="24"/>
          <w:szCs w:val="24"/>
        </w:rPr>
        <w:t>efficient</w:t>
      </w:r>
      <w:r w:rsidR="002D13D8" w:rsidRPr="00EC5D77">
        <w:rPr>
          <w:rFonts w:ascii="Times New Roman" w:hAnsi="Times New Roman" w:cs="Times New Roman"/>
          <w:sz w:val="24"/>
          <w:szCs w:val="24"/>
        </w:rPr>
        <w:t xml:space="preserve"> algorithm and automated system to identify forged notes. </w:t>
      </w:r>
      <w:r w:rsidR="003B5C1A" w:rsidRPr="00EC5D77">
        <w:rPr>
          <w:rFonts w:ascii="Times New Roman" w:hAnsi="Times New Roman" w:cs="Times New Roman"/>
          <w:sz w:val="24"/>
          <w:szCs w:val="24"/>
        </w:rPr>
        <w:t xml:space="preserve">The detection system algorithm was experimented with six of them on the dataset from UCI. </w:t>
      </w:r>
      <w:r w:rsidR="00D11BB2" w:rsidRPr="00EC5D77">
        <w:rPr>
          <w:rFonts w:ascii="Times New Roman" w:hAnsi="Times New Roman" w:cs="Times New Roman"/>
          <w:sz w:val="24"/>
          <w:szCs w:val="24"/>
        </w:rPr>
        <w:t xml:space="preserve">Metrics such as F-score and MCC were applied to check the most accurate model. LIGHTBGM emerged victorious in securing a highly accurate model. </w:t>
      </w:r>
      <w:r w:rsidR="006C5B67" w:rsidRPr="00EC5D77">
        <w:rPr>
          <w:rFonts w:ascii="Times New Roman" w:hAnsi="Times New Roman" w:cs="Times New Roman"/>
          <w:sz w:val="24"/>
          <w:szCs w:val="24"/>
        </w:rPr>
        <w:t xml:space="preserve">The ‘Upload fake currency dataset’ option is used to upload </w:t>
      </w:r>
      <w:proofErr w:type="spellStart"/>
      <w:r w:rsidR="006C5B67" w:rsidRPr="00EC5D77">
        <w:rPr>
          <w:rFonts w:ascii="Times New Roman" w:hAnsi="Times New Roman" w:cs="Times New Roman"/>
          <w:sz w:val="24"/>
          <w:szCs w:val="24"/>
        </w:rPr>
        <w:t>theh</w:t>
      </w:r>
      <w:proofErr w:type="spellEnd"/>
      <w:r w:rsidR="006C5B67" w:rsidRPr="00EC5D77">
        <w:rPr>
          <w:rFonts w:ascii="Times New Roman" w:hAnsi="Times New Roman" w:cs="Times New Roman"/>
          <w:sz w:val="24"/>
          <w:szCs w:val="24"/>
        </w:rPr>
        <w:t xml:space="preserve"> dataset and do all pre-processing required and apply the model on it.</w:t>
      </w:r>
    </w:p>
    <w:p w14:paraId="3BB09617" w14:textId="77777777" w:rsidR="006C5B67" w:rsidRPr="00EC5D77" w:rsidRDefault="006C5B67" w:rsidP="00E372B7">
      <w:pPr>
        <w:rPr>
          <w:rFonts w:ascii="Times New Roman" w:hAnsi="Times New Roman" w:cs="Times New Roman"/>
          <w:sz w:val="24"/>
          <w:szCs w:val="24"/>
        </w:rPr>
      </w:pPr>
    </w:p>
    <w:p w14:paraId="11229F9E" w14:textId="0FB08E21" w:rsidR="00031CCF" w:rsidRPr="00EC5D77" w:rsidRDefault="00D8338F" w:rsidP="00E372B7">
      <w:pPr>
        <w:rPr>
          <w:rFonts w:ascii="Times New Roman" w:hAnsi="Times New Roman" w:cs="Times New Roman"/>
          <w:sz w:val="24"/>
          <w:szCs w:val="24"/>
        </w:rPr>
      </w:pPr>
      <w:r w:rsidRPr="00EC5D77">
        <w:rPr>
          <w:rFonts w:ascii="Times New Roman" w:hAnsi="Times New Roman" w:cs="Times New Roman"/>
          <w:sz w:val="24"/>
          <w:szCs w:val="24"/>
        </w:rPr>
        <w:t>In</w:t>
      </w:r>
      <w:r w:rsidR="00D0420A" w:rsidRPr="00EC5D77">
        <w:rPr>
          <w:rFonts w:ascii="Times New Roman" w:hAnsi="Times New Roman" w:cs="Times New Roman"/>
          <w:sz w:val="24"/>
          <w:szCs w:val="24"/>
        </w:rPr>
        <w:t xml:space="preserve"> this conference paper [1</w:t>
      </w:r>
      <w:r w:rsidR="00FA7C6F" w:rsidRPr="00EC5D77">
        <w:rPr>
          <w:rFonts w:ascii="Times New Roman" w:hAnsi="Times New Roman" w:cs="Times New Roman"/>
          <w:sz w:val="24"/>
          <w:szCs w:val="24"/>
        </w:rPr>
        <w:t>1</w:t>
      </w:r>
      <w:r w:rsidR="00D0420A" w:rsidRPr="00EC5D77">
        <w:rPr>
          <w:rFonts w:ascii="Times New Roman" w:hAnsi="Times New Roman" w:cs="Times New Roman"/>
          <w:sz w:val="24"/>
          <w:szCs w:val="24"/>
        </w:rPr>
        <w:t>], it is discussed that manual regulation of counterfeit banknotes takes a long period of time. This paper comes up with a simpler solution by utilizing machine learning techniques. It compares the accuracy of both supervised and unsupervised learning techniques. Random Forest classifier showed the highest accuracy with high performance.</w:t>
      </w:r>
      <w:r w:rsidR="00062A60" w:rsidRPr="00EC5D77">
        <w:rPr>
          <w:rFonts w:ascii="Times New Roman" w:hAnsi="Times New Roman" w:cs="Times New Roman"/>
          <w:sz w:val="24"/>
          <w:szCs w:val="24"/>
        </w:rPr>
        <w:t xml:space="preserve"> This concept has a high chance of being accepted by institutions worldwide.</w:t>
      </w:r>
      <w:r w:rsidR="004C5D25" w:rsidRPr="00EC5D77">
        <w:rPr>
          <w:rFonts w:ascii="Times New Roman" w:hAnsi="Times New Roman" w:cs="Times New Roman"/>
          <w:sz w:val="24"/>
          <w:szCs w:val="24"/>
        </w:rPr>
        <w:t xml:space="preserve"> The paper </w:t>
      </w:r>
      <w:r w:rsidR="00031CCF" w:rsidRPr="00EC5D77">
        <w:rPr>
          <w:rFonts w:ascii="Times New Roman" w:hAnsi="Times New Roman" w:cs="Times New Roman"/>
          <w:sz w:val="24"/>
          <w:szCs w:val="24"/>
        </w:rPr>
        <w:t>suggests the use of image processing and neural networks for more diversification.</w:t>
      </w:r>
    </w:p>
    <w:p w14:paraId="04DD7B88" w14:textId="77777777" w:rsidR="00031CCF" w:rsidRPr="00EC5D77" w:rsidRDefault="00031CCF" w:rsidP="00E372B7">
      <w:pPr>
        <w:rPr>
          <w:rFonts w:ascii="Times New Roman" w:hAnsi="Times New Roman" w:cs="Times New Roman"/>
          <w:sz w:val="24"/>
          <w:szCs w:val="24"/>
        </w:rPr>
      </w:pPr>
    </w:p>
    <w:p w14:paraId="5DDCF9E8" w14:textId="7AA84A27" w:rsidR="003E0277" w:rsidRPr="00EC5D77" w:rsidRDefault="003E0277" w:rsidP="00E372B7">
      <w:pPr>
        <w:rPr>
          <w:rFonts w:ascii="Times New Roman" w:hAnsi="Times New Roman" w:cs="Times New Roman"/>
          <w:sz w:val="24"/>
          <w:szCs w:val="24"/>
        </w:rPr>
      </w:pPr>
      <w:r w:rsidRPr="00EC5D77">
        <w:rPr>
          <w:rFonts w:ascii="Times New Roman" w:hAnsi="Times New Roman" w:cs="Times New Roman"/>
          <w:sz w:val="24"/>
          <w:szCs w:val="24"/>
        </w:rPr>
        <w:t>The journal [1</w:t>
      </w:r>
      <w:r w:rsidR="00413691" w:rsidRPr="00EC5D77">
        <w:rPr>
          <w:rFonts w:ascii="Times New Roman" w:hAnsi="Times New Roman" w:cs="Times New Roman"/>
          <w:sz w:val="24"/>
          <w:szCs w:val="24"/>
        </w:rPr>
        <w:t>2</w:t>
      </w:r>
      <w:r w:rsidRPr="00EC5D77">
        <w:rPr>
          <w:rFonts w:ascii="Times New Roman" w:hAnsi="Times New Roman" w:cs="Times New Roman"/>
          <w:sz w:val="24"/>
          <w:szCs w:val="24"/>
        </w:rPr>
        <w:t xml:space="preserve">] </w:t>
      </w:r>
      <w:r w:rsidR="008C2FFE" w:rsidRPr="00EC5D77">
        <w:rPr>
          <w:rFonts w:ascii="Times New Roman" w:hAnsi="Times New Roman" w:cs="Times New Roman"/>
          <w:sz w:val="24"/>
          <w:szCs w:val="24"/>
        </w:rPr>
        <w:t xml:space="preserve">guides the users to a different approach for regulating counterfeit banknotes. </w:t>
      </w:r>
      <w:r w:rsidR="00DD63DB" w:rsidRPr="00EC5D77">
        <w:rPr>
          <w:rFonts w:ascii="Times New Roman" w:hAnsi="Times New Roman" w:cs="Times New Roman"/>
          <w:sz w:val="24"/>
          <w:szCs w:val="24"/>
        </w:rPr>
        <w:t xml:space="preserve">The </w:t>
      </w:r>
      <w:r w:rsidR="003F4699" w:rsidRPr="00EC5D77">
        <w:rPr>
          <w:rFonts w:ascii="Times New Roman" w:hAnsi="Times New Roman" w:cs="Times New Roman"/>
          <w:sz w:val="24"/>
          <w:szCs w:val="24"/>
        </w:rPr>
        <w:t>ML model is equipped with computer vision using convolutional neural networks that gives it more real-time touch making it a more effective and robust model. The model is built on vg</w:t>
      </w:r>
      <w:r w:rsidR="00C41FBF" w:rsidRPr="00EC5D77">
        <w:rPr>
          <w:rFonts w:ascii="Times New Roman" w:hAnsi="Times New Roman" w:cs="Times New Roman"/>
          <w:sz w:val="24"/>
          <w:szCs w:val="24"/>
        </w:rPr>
        <w:t xml:space="preserve">g19 architecture using CNN. It takes the help of opensource datasets from the internet. The output of the model is in the form of </w:t>
      </w:r>
      <w:r w:rsidR="005F616E" w:rsidRPr="00EC5D77">
        <w:rPr>
          <w:rFonts w:ascii="Times New Roman" w:hAnsi="Times New Roman" w:cs="Times New Roman"/>
          <w:sz w:val="24"/>
          <w:szCs w:val="24"/>
        </w:rPr>
        <w:t>audio</w:t>
      </w:r>
      <w:r w:rsidR="00C41FBF" w:rsidRPr="00EC5D77">
        <w:rPr>
          <w:rFonts w:ascii="Times New Roman" w:hAnsi="Times New Roman" w:cs="Times New Roman"/>
          <w:sz w:val="24"/>
          <w:szCs w:val="24"/>
        </w:rPr>
        <w:t xml:space="preserve"> </w:t>
      </w:r>
      <w:r w:rsidR="005F616E" w:rsidRPr="00EC5D77">
        <w:rPr>
          <w:rFonts w:ascii="Times New Roman" w:hAnsi="Times New Roman" w:cs="Times New Roman"/>
          <w:sz w:val="24"/>
          <w:szCs w:val="24"/>
        </w:rPr>
        <w:t xml:space="preserve">file </w:t>
      </w:r>
      <w:r w:rsidR="00C41FBF" w:rsidRPr="00EC5D77">
        <w:rPr>
          <w:rFonts w:ascii="Times New Roman" w:hAnsi="Times New Roman" w:cs="Times New Roman"/>
          <w:sz w:val="24"/>
          <w:szCs w:val="24"/>
        </w:rPr>
        <w:t xml:space="preserve">making it easily accessible for deaf </w:t>
      </w:r>
      <w:r w:rsidR="005F616E" w:rsidRPr="00EC5D77">
        <w:rPr>
          <w:rFonts w:ascii="Times New Roman" w:hAnsi="Times New Roman" w:cs="Times New Roman"/>
          <w:sz w:val="24"/>
          <w:szCs w:val="24"/>
        </w:rPr>
        <w:t xml:space="preserve">consumers. It simulates real-world scenarios of counterfeit banknotes. The model can </w:t>
      </w:r>
      <w:r w:rsidR="00FA7C6F" w:rsidRPr="00EC5D77">
        <w:rPr>
          <w:rFonts w:ascii="Times New Roman" w:hAnsi="Times New Roman" w:cs="Times New Roman"/>
          <w:sz w:val="24"/>
          <w:szCs w:val="24"/>
        </w:rPr>
        <w:t>be improved further</w:t>
      </w:r>
      <w:r w:rsidR="005F616E" w:rsidRPr="00EC5D77">
        <w:rPr>
          <w:rFonts w:ascii="Times New Roman" w:hAnsi="Times New Roman" w:cs="Times New Roman"/>
          <w:sz w:val="24"/>
          <w:szCs w:val="24"/>
        </w:rPr>
        <w:t xml:space="preserve"> by experimenting on more CNN architectures in the future.</w:t>
      </w:r>
    </w:p>
    <w:p w14:paraId="3D1F2DDF" w14:textId="77777777" w:rsidR="005F616E" w:rsidRPr="00EC5D77" w:rsidRDefault="005F616E" w:rsidP="00E372B7">
      <w:pPr>
        <w:rPr>
          <w:rFonts w:ascii="Times New Roman" w:hAnsi="Times New Roman" w:cs="Times New Roman"/>
          <w:sz w:val="24"/>
          <w:szCs w:val="24"/>
        </w:rPr>
      </w:pPr>
    </w:p>
    <w:p w14:paraId="3EE71AA7" w14:textId="367B624C" w:rsidR="00D11BB2" w:rsidRPr="00EC5D77" w:rsidRDefault="00062A60" w:rsidP="00E372B7">
      <w:pPr>
        <w:rPr>
          <w:rFonts w:ascii="Times New Roman" w:hAnsi="Times New Roman" w:cs="Times New Roman"/>
          <w:sz w:val="24"/>
          <w:szCs w:val="24"/>
        </w:rPr>
      </w:pPr>
      <w:r w:rsidRPr="00EC5D77">
        <w:rPr>
          <w:rFonts w:ascii="Times New Roman" w:hAnsi="Times New Roman" w:cs="Times New Roman"/>
          <w:sz w:val="24"/>
          <w:szCs w:val="24"/>
        </w:rPr>
        <w:t xml:space="preserve"> </w:t>
      </w:r>
      <w:r w:rsidR="00906C3E" w:rsidRPr="00EC5D77">
        <w:rPr>
          <w:rFonts w:ascii="Times New Roman" w:hAnsi="Times New Roman" w:cs="Times New Roman"/>
          <w:sz w:val="24"/>
          <w:szCs w:val="24"/>
        </w:rPr>
        <w:t xml:space="preserve">In the study of the paper [13], </w:t>
      </w:r>
      <w:r w:rsidR="00466079" w:rsidRPr="00EC5D77">
        <w:rPr>
          <w:rFonts w:ascii="Times New Roman" w:hAnsi="Times New Roman" w:cs="Times New Roman"/>
          <w:sz w:val="24"/>
          <w:szCs w:val="24"/>
        </w:rPr>
        <w:t xml:space="preserve">an automatic system is the aim for distinguishing between forged and genuine notes with high accuracy. </w:t>
      </w:r>
      <w:r w:rsidR="004414EE" w:rsidRPr="00EC5D77">
        <w:rPr>
          <w:rFonts w:ascii="Times New Roman" w:hAnsi="Times New Roman" w:cs="Times New Roman"/>
          <w:sz w:val="24"/>
          <w:szCs w:val="24"/>
        </w:rPr>
        <w:t xml:space="preserve">The traditional methods of supervised and unsupervised learning </w:t>
      </w:r>
      <w:r w:rsidR="0017626C" w:rsidRPr="00EC5D77">
        <w:rPr>
          <w:rFonts w:ascii="Times New Roman" w:hAnsi="Times New Roman" w:cs="Times New Roman"/>
          <w:sz w:val="24"/>
          <w:szCs w:val="24"/>
        </w:rPr>
        <w:t>are</w:t>
      </w:r>
      <w:r w:rsidR="004414EE" w:rsidRPr="00EC5D77">
        <w:rPr>
          <w:rFonts w:ascii="Times New Roman" w:hAnsi="Times New Roman" w:cs="Times New Roman"/>
          <w:sz w:val="24"/>
          <w:szCs w:val="24"/>
        </w:rPr>
        <w:t xml:space="preserve"> upgraded </w:t>
      </w:r>
      <w:r w:rsidR="0017626C" w:rsidRPr="00EC5D77">
        <w:rPr>
          <w:rFonts w:ascii="Times New Roman" w:hAnsi="Times New Roman" w:cs="Times New Roman"/>
          <w:sz w:val="24"/>
          <w:szCs w:val="24"/>
        </w:rPr>
        <w:t>using</w:t>
      </w:r>
      <w:r w:rsidR="004414EE" w:rsidRPr="00EC5D77">
        <w:rPr>
          <w:rFonts w:ascii="Times New Roman" w:hAnsi="Times New Roman" w:cs="Times New Roman"/>
          <w:sz w:val="24"/>
          <w:szCs w:val="24"/>
        </w:rPr>
        <w:t xml:space="preserve"> LIGHTBGM algorithms</w:t>
      </w:r>
      <w:r w:rsidR="00380320" w:rsidRPr="00EC5D77">
        <w:rPr>
          <w:rFonts w:ascii="Times New Roman" w:hAnsi="Times New Roman" w:cs="Times New Roman"/>
          <w:sz w:val="24"/>
          <w:szCs w:val="24"/>
        </w:rPr>
        <w:t xml:space="preserve"> that are highly efficient.  AI </w:t>
      </w:r>
      <w:r w:rsidR="0017626C" w:rsidRPr="00EC5D77">
        <w:rPr>
          <w:rFonts w:ascii="Times New Roman" w:hAnsi="Times New Roman" w:cs="Times New Roman"/>
          <w:sz w:val="24"/>
          <w:szCs w:val="24"/>
        </w:rPr>
        <w:t xml:space="preserve">and ML play an important role in detecting any fraud in the financial industry. The dataset is taken from the UCI ML repository. </w:t>
      </w:r>
      <w:r w:rsidR="00A07532" w:rsidRPr="00EC5D77">
        <w:rPr>
          <w:rFonts w:ascii="Times New Roman" w:hAnsi="Times New Roman" w:cs="Times New Roman"/>
          <w:sz w:val="24"/>
          <w:szCs w:val="24"/>
        </w:rPr>
        <w:t xml:space="preserve">However, there still exists room for improvement in terms of accuracy and performance. </w:t>
      </w:r>
      <w:ins w:id="0" w:author="Microsoft Word" w:date="2023-10-20T17:38:00Z">
        <w:r w:rsidR="00BC6EEB" w:rsidRPr="00EC5D77">
          <w:rPr>
            <w:rFonts w:ascii="Times New Roman" w:hAnsi="Times New Roman" w:cs="Times New Roman"/>
            <w:sz w:val="24"/>
            <w:szCs w:val="24"/>
          </w:rPr>
          <w:t>More experiments are to be done in the future to increase the accuracy of the model.</w:t>
        </w:r>
      </w:ins>
    </w:p>
    <w:p w14:paraId="7FEE5216" w14:textId="77777777" w:rsidR="005F6E68" w:rsidRPr="00EC5D77" w:rsidRDefault="005F6E68" w:rsidP="00E372B7">
      <w:pPr>
        <w:rPr>
          <w:rFonts w:ascii="Times New Roman" w:hAnsi="Times New Roman" w:cs="Times New Roman"/>
          <w:sz w:val="24"/>
          <w:szCs w:val="24"/>
        </w:rPr>
      </w:pPr>
    </w:p>
    <w:p w14:paraId="700F9564" w14:textId="39692ED0" w:rsidR="005F6E68" w:rsidRPr="00EC5D77" w:rsidRDefault="005F6E68" w:rsidP="00E372B7">
      <w:pPr>
        <w:rPr>
          <w:rFonts w:ascii="Times New Roman" w:hAnsi="Times New Roman" w:cs="Times New Roman"/>
          <w:sz w:val="24"/>
          <w:szCs w:val="24"/>
        </w:rPr>
      </w:pPr>
      <w:r w:rsidRPr="00EC5D77">
        <w:rPr>
          <w:rFonts w:ascii="Times New Roman" w:hAnsi="Times New Roman" w:cs="Times New Roman"/>
          <w:sz w:val="24"/>
          <w:szCs w:val="24"/>
        </w:rPr>
        <w:t xml:space="preserve">In this journal [14], counterfeiting is a major problem around the world. The economy of every country is affected by this issue. </w:t>
      </w:r>
      <w:r w:rsidR="00F350F1" w:rsidRPr="00EC5D77">
        <w:rPr>
          <w:rFonts w:ascii="Times New Roman" w:hAnsi="Times New Roman" w:cs="Times New Roman"/>
          <w:sz w:val="24"/>
          <w:szCs w:val="24"/>
        </w:rPr>
        <w:t xml:space="preserve">The technicalities of a machine regulating the flow of counterfeit banknotes may not </w:t>
      </w:r>
      <w:r w:rsidR="00DF7427" w:rsidRPr="00EC5D77">
        <w:rPr>
          <w:rFonts w:ascii="Times New Roman" w:hAnsi="Times New Roman" w:cs="Times New Roman"/>
          <w:sz w:val="24"/>
          <w:szCs w:val="24"/>
        </w:rPr>
        <w:t xml:space="preserve">be understood by a civilian. This calls for the need </w:t>
      </w:r>
      <w:r w:rsidR="00591345" w:rsidRPr="00EC5D77">
        <w:rPr>
          <w:rFonts w:ascii="Times New Roman" w:hAnsi="Times New Roman" w:cs="Times New Roman"/>
          <w:sz w:val="24"/>
          <w:szCs w:val="24"/>
        </w:rPr>
        <w:t>for</w:t>
      </w:r>
      <w:r w:rsidR="00DF7427" w:rsidRPr="00EC5D77">
        <w:rPr>
          <w:rFonts w:ascii="Times New Roman" w:hAnsi="Times New Roman" w:cs="Times New Roman"/>
          <w:sz w:val="24"/>
          <w:szCs w:val="24"/>
        </w:rPr>
        <w:t xml:space="preserve"> automatic ML models that will do the complex work for you. This paper mentions </w:t>
      </w:r>
      <w:r w:rsidR="00591345" w:rsidRPr="00EC5D77">
        <w:rPr>
          <w:rFonts w:ascii="Times New Roman" w:hAnsi="Times New Roman" w:cs="Times New Roman"/>
          <w:sz w:val="24"/>
          <w:szCs w:val="24"/>
        </w:rPr>
        <w:t>a few</w:t>
      </w:r>
      <w:r w:rsidR="00DF7427" w:rsidRPr="00EC5D77">
        <w:rPr>
          <w:rFonts w:ascii="Times New Roman" w:hAnsi="Times New Roman" w:cs="Times New Roman"/>
          <w:sz w:val="24"/>
          <w:szCs w:val="24"/>
        </w:rPr>
        <w:t xml:space="preserve"> supervised and unsupervised algorithms </w:t>
      </w:r>
      <w:r w:rsidR="00591345" w:rsidRPr="00EC5D77">
        <w:rPr>
          <w:rFonts w:ascii="Times New Roman" w:hAnsi="Times New Roman" w:cs="Times New Roman"/>
          <w:sz w:val="24"/>
          <w:szCs w:val="24"/>
        </w:rPr>
        <w:t xml:space="preserve">to train on the dataset provided and give an accurate </w:t>
      </w:r>
      <w:r w:rsidR="00591345" w:rsidRPr="00EC5D77">
        <w:rPr>
          <w:rFonts w:ascii="Times New Roman" w:hAnsi="Times New Roman" w:cs="Times New Roman"/>
          <w:sz w:val="24"/>
          <w:szCs w:val="24"/>
        </w:rPr>
        <w:lastRenderedPageBreak/>
        <w:t xml:space="preserve">prediction. The paper cites the view of various researchers and their models in brief. </w:t>
      </w:r>
      <w:r w:rsidR="005A2330" w:rsidRPr="00EC5D77">
        <w:rPr>
          <w:rFonts w:ascii="Times New Roman" w:hAnsi="Times New Roman" w:cs="Times New Roman"/>
          <w:sz w:val="24"/>
          <w:szCs w:val="24"/>
        </w:rPr>
        <w:t>By using such techniques there is a possibility to control counterfeiting to an extent.</w:t>
      </w:r>
    </w:p>
    <w:p w14:paraId="0DF62084" w14:textId="77777777" w:rsidR="005A2330" w:rsidRPr="00EC5D77" w:rsidRDefault="005A2330" w:rsidP="00E372B7">
      <w:pPr>
        <w:rPr>
          <w:rFonts w:ascii="Times New Roman" w:hAnsi="Times New Roman" w:cs="Times New Roman"/>
          <w:sz w:val="24"/>
          <w:szCs w:val="24"/>
        </w:rPr>
      </w:pPr>
    </w:p>
    <w:p w14:paraId="57AB92DC" w14:textId="3AEC15BF" w:rsidR="005A2330" w:rsidRPr="00EC5D77" w:rsidRDefault="00443E79" w:rsidP="00E372B7">
      <w:pPr>
        <w:rPr>
          <w:rFonts w:ascii="Times New Roman" w:hAnsi="Times New Roman" w:cs="Times New Roman"/>
          <w:sz w:val="24"/>
          <w:szCs w:val="24"/>
        </w:rPr>
      </w:pPr>
      <w:r w:rsidRPr="00EC5D77">
        <w:rPr>
          <w:rFonts w:ascii="Times New Roman" w:hAnsi="Times New Roman" w:cs="Times New Roman"/>
          <w:sz w:val="24"/>
          <w:szCs w:val="24"/>
        </w:rPr>
        <w:t xml:space="preserve">During the study of </w:t>
      </w:r>
      <w:r w:rsidR="00F745FC" w:rsidRPr="00EC5D77">
        <w:rPr>
          <w:rFonts w:ascii="Times New Roman" w:hAnsi="Times New Roman" w:cs="Times New Roman"/>
          <w:sz w:val="24"/>
          <w:szCs w:val="24"/>
        </w:rPr>
        <w:t xml:space="preserve">journal [15], it realizes the advancements in printing technology making it easier for counterfeiters to forge banknotes. </w:t>
      </w:r>
      <w:r w:rsidR="00346F47" w:rsidRPr="00EC5D77">
        <w:rPr>
          <w:rFonts w:ascii="Times New Roman" w:hAnsi="Times New Roman" w:cs="Times New Roman"/>
          <w:sz w:val="24"/>
          <w:szCs w:val="24"/>
        </w:rPr>
        <w:t xml:space="preserve">This paper introduces a new classification algorithm called the ‘Sprint algorithm’, it is a binary </w:t>
      </w:r>
      <w:r w:rsidR="00331ECC" w:rsidRPr="00EC5D77">
        <w:rPr>
          <w:rFonts w:ascii="Times New Roman" w:hAnsi="Times New Roman" w:cs="Times New Roman"/>
          <w:sz w:val="24"/>
          <w:szCs w:val="24"/>
        </w:rPr>
        <w:t>classifier</w:t>
      </w:r>
      <w:r w:rsidR="00346F47" w:rsidRPr="00EC5D77">
        <w:rPr>
          <w:rFonts w:ascii="Times New Roman" w:hAnsi="Times New Roman" w:cs="Times New Roman"/>
          <w:sz w:val="24"/>
          <w:szCs w:val="24"/>
        </w:rPr>
        <w:t xml:space="preserve"> that has high performance. </w:t>
      </w:r>
      <w:r w:rsidR="00331ECC" w:rsidRPr="00EC5D77">
        <w:rPr>
          <w:rFonts w:ascii="Times New Roman" w:hAnsi="Times New Roman" w:cs="Times New Roman"/>
          <w:sz w:val="24"/>
          <w:szCs w:val="24"/>
        </w:rPr>
        <w:t xml:space="preserve">The RGB image is converted into </w:t>
      </w:r>
      <w:r w:rsidR="00525208">
        <w:rPr>
          <w:rFonts w:ascii="Times New Roman" w:hAnsi="Times New Roman" w:cs="Times New Roman"/>
          <w:sz w:val="24"/>
          <w:szCs w:val="24"/>
        </w:rPr>
        <w:t>grayscale</w:t>
      </w:r>
      <w:r w:rsidR="00331ECC" w:rsidRPr="00EC5D77">
        <w:rPr>
          <w:rFonts w:ascii="Times New Roman" w:hAnsi="Times New Roman" w:cs="Times New Roman"/>
          <w:sz w:val="24"/>
          <w:szCs w:val="24"/>
        </w:rPr>
        <w:t xml:space="preserve"> in the </w:t>
      </w:r>
      <w:r w:rsidR="00325D25" w:rsidRPr="00EC5D77">
        <w:rPr>
          <w:rFonts w:ascii="Times New Roman" w:hAnsi="Times New Roman" w:cs="Times New Roman"/>
          <w:sz w:val="24"/>
          <w:szCs w:val="24"/>
        </w:rPr>
        <w:t>pre-processing period.</w:t>
      </w:r>
      <w:r w:rsidR="009B557F" w:rsidRPr="00EC5D77">
        <w:rPr>
          <w:rFonts w:ascii="Times New Roman" w:hAnsi="Times New Roman" w:cs="Times New Roman"/>
          <w:sz w:val="24"/>
          <w:szCs w:val="24"/>
        </w:rPr>
        <w:t xml:space="preserve"> The sprint algorithm treats each element in the table of attributes as attribute records. </w:t>
      </w:r>
      <w:r w:rsidR="00626228" w:rsidRPr="00EC5D77">
        <w:rPr>
          <w:rFonts w:ascii="Times New Roman" w:hAnsi="Times New Roman" w:cs="Times New Roman"/>
          <w:sz w:val="24"/>
          <w:szCs w:val="24"/>
        </w:rPr>
        <w:t xml:space="preserve">The Gini index is used for </w:t>
      </w:r>
      <w:r w:rsidR="00525208">
        <w:rPr>
          <w:rFonts w:ascii="Times New Roman" w:hAnsi="Times New Roman" w:cs="Times New Roman"/>
          <w:sz w:val="24"/>
          <w:szCs w:val="24"/>
        </w:rPr>
        <w:t xml:space="preserve">the </w:t>
      </w:r>
      <w:r w:rsidR="00626228" w:rsidRPr="00EC5D77">
        <w:rPr>
          <w:rFonts w:ascii="Times New Roman" w:hAnsi="Times New Roman" w:cs="Times New Roman"/>
          <w:sz w:val="24"/>
          <w:szCs w:val="24"/>
        </w:rPr>
        <w:t>segmentation of the attributes</w:t>
      </w:r>
      <w:r w:rsidR="00151DDF" w:rsidRPr="00EC5D77">
        <w:rPr>
          <w:rFonts w:ascii="Times New Roman" w:hAnsi="Times New Roman" w:cs="Times New Roman"/>
          <w:sz w:val="24"/>
          <w:szCs w:val="24"/>
        </w:rPr>
        <w:t>. The metrics are then calculated for the model.</w:t>
      </w:r>
    </w:p>
    <w:p w14:paraId="44981395" w14:textId="77777777" w:rsidR="002D217A" w:rsidRPr="00EC5D77" w:rsidRDefault="002D217A" w:rsidP="00E372B7">
      <w:pPr>
        <w:rPr>
          <w:rFonts w:ascii="Times New Roman" w:hAnsi="Times New Roman" w:cs="Times New Roman"/>
          <w:sz w:val="24"/>
          <w:szCs w:val="24"/>
        </w:rPr>
      </w:pPr>
    </w:p>
    <w:p w14:paraId="17BCC4FC" w14:textId="4734C69C" w:rsidR="00DC6075" w:rsidRDefault="00F54669" w:rsidP="00E372B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72A242D1" w14:textId="77777777" w:rsidR="00F54669" w:rsidRDefault="00F54669" w:rsidP="00E372B7">
      <w:pPr>
        <w:rPr>
          <w:rFonts w:ascii="Times New Roman" w:eastAsia="Times New Roman" w:hAnsi="Times New Roman" w:cs="Times New Roman"/>
          <w:b/>
          <w:sz w:val="24"/>
          <w:szCs w:val="24"/>
        </w:rPr>
      </w:pPr>
    </w:p>
    <w:p w14:paraId="0373C47D" w14:textId="794F78BE" w:rsidR="004E4950" w:rsidRDefault="00FE3676" w:rsidP="00E372B7">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w:t>
      </w:r>
      <w:r w:rsidR="00C0498C">
        <w:rPr>
          <w:rFonts w:ascii="Times New Roman" w:eastAsia="Times New Roman" w:hAnsi="Times New Roman" w:cs="Times New Roman"/>
          <w:bCs/>
          <w:sz w:val="24"/>
          <w:szCs w:val="24"/>
        </w:rPr>
        <w:t xml:space="preserve">e banknote authentication is implemented using a </w:t>
      </w:r>
      <w:proofErr w:type="spellStart"/>
      <w:r w:rsidR="00B82B60">
        <w:rPr>
          <w:rFonts w:ascii="Times New Roman" w:eastAsia="Times New Roman" w:hAnsi="Times New Roman" w:cs="Times New Roman"/>
          <w:bCs/>
          <w:sz w:val="24"/>
          <w:szCs w:val="24"/>
        </w:rPr>
        <w:t>S</w:t>
      </w:r>
      <w:r w:rsidR="00C0498C">
        <w:rPr>
          <w:rFonts w:ascii="Times New Roman" w:eastAsia="Times New Roman" w:hAnsi="Times New Roman" w:cs="Times New Roman"/>
          <w:bCs/>
          <w:sz w:val="24"/>
          <w:szCs w:val="24"/>
        </w:rPr>
        <w:t>treamlit</w:t>
      </w:r>
      <w:proofErr w:type="spellEnd"/>
      <w:r w:rsidR="00C0498C">
        <w:rPr>
          <w:rFonts w:ascii="Times New Roman" w:eastAsia="Times New Roman" w:hAnsi="Times New Roman" w:cs="Times New Roman"/>
          <w:bCs/>
          <w:sz w:val="24"/>
          <w:szCs w:val="24"/>
        </w:rPr>
        <w:t xml:space="preserve"> app </w:t>
      </w:r>
      <w:r w:rsidR="003F7815">
        <w:rPr>
          <w:rFonts w:ascii="Times New Roman" w:eastAsia="Times New Roman" w:hAnsi="Times New Roman" w:cs="Times New Roman"/>
          <w:bCs/>
          <w:sz w:val="24"/>
          <w:szCs w:val="24"/>
        </w:rPr>
        <w:t xml:space="preserve">importing the model using pickle from the </w:t>
      </w:r>
      <w:proofErr w:type="spellStart"/>
      <w:r w:rsidR="00B82B60">
        <w:rPr>
          <w:rFonts w:ascii="Times New Roman" w:eastAsia="Times New Roman" w:hAnsi="Times New Roman" w:cs="Times New Roman"/>
          <w:bCs/>
          <w:sz w:val="24"/>
          <w:szCs w:val="24"/>
        </w:rPr>
        <w:t>J</w:t>
      </w:r>
      <w:r w:rsidR="003F7815">
        <w:rPr>
          <w:rFonts w:ascii="Times New Roman" w:eastAsia="Times New Roman" w:hAnsi="Times New Roman" w:cs="Times New Roman"/>
          <w:bCs/>
          <w:sz w:val="24"/>
          <w:szCs w:val="24"/>
        </w:rPr>
        <w:t>upyter</w:t>
      </w:r>
      <w:proofErr w:type="spellEnd"/>
      <w:r w:rsidR="003F7815">
        <w:rPr>
          <w:rFonts w:ascii="Times New Roman" w:eastAsia="Times New Roman" w:hAnsi="Times New Roman" w:cs="Times New Roman"/>
          <w:bCs/>
          <w:sz w:val="24"/>
          <w:szCs w:val="24"/>
        </w:rPr>
        <w:t xml:space="preserve"> </w:t>
      </w:r>
      <w:r w:rsidR="003D6E7A">
        <w:rPr>
          <w:rFonts w:ascii="Times New Roman" w:eastAsia="Times New Roman" w:hAnsi="Times New Roman" w:cs="Times New Roman"/>
          <w:bCs/>
          <w:sz w:val="24"/>
          <w:szCs w:val="24"/>
        </w:rPr>
        <w:t>notebook</w:t>
      </w:r>
      <w:r w:rsidR="003F7815">
        <w:rPr>
          <w:rFonts w:ascii="Times New Roman" w:eastAsia="Times New Roman" w:hAnsi="Times New Roman" w:cs="Times New Roman"/>
          <w:bCs/>
          <w:sz w:val="24"/>
          <w:szCs w:val="24"/>
        </w:rPr>
        <w:t xml:space="preserve"> on which it was trained. </w:t>
      </w:r>
      <w:r w:rsidR="00CA06DC">
        <w:rPr>
          <w:rFonts w:ascii="Times New Roman" w:eastAsia="Times New Roman" w:hAnsi="Times New Roman" w:cs="Times New Roman"/>
          <w:bCs/>
          <w:sz w:val="24"/>
          <w:szCs w:val="24"/>
        </w:rPr>
        <w:t xml:space="preserve">The dataset is </w:t>
      </w:r>
      <w:r w:rsidR="00B44A27">
        <w:rPr>
          <w:rFonts w:ascii="Times New Roman" w:eastAsia="Times New Roman" w:hAnsi="Times New Roman" w:cs="Times New Roman"/>
          <w:bCs/>
          <w:sz w:val="24"/>
          <w:szCs w:val="24"/>
        </w:rPr>
        <w:t>analyzed,</w:t>
      </w:r>
      <w:r w:rsidR="00B9528E">
        <w:rPr>
          <w:rFonts w:ascii="Times New Roman" w:eastAsia="Times New Roman" w:hAnsi="Times New Roman" w:cs="Times New Roman"/>
          <w:bCs/>
          <w:sz w:val="24"/>
          <w:szCs w:val="24"/>
        </w:rPr>
        <w:t xml:space="preserve"> and feature scaled </w:t>
      </w:r>
      <w:r w:rsidR="00D001A7">
        <w:rPr>
          <w:rFonts w:ascii="Times New Roman" w:eastAsia="Times New Roman" w:hAnsi="Times New Roman" w:cs="Times New Roman"/>
          <w:bCs/>
          <w:sz w:val="24"/>
          <w:szCs w:val="24"/>
        </w:rPr>
        <w:t xml:space="preserve">which was then used to create different models. Through hyperparameter tuning </w:t>
      </w:r>
      <w:r w:rsidR="00327396">
        <w:rPr>
          <w:rFonts w:ascii="Times New Roman" w:eastAsia="Times New Roman" w:hAnsi="Times New Roman" w:cs="Times New Roman"/>
          <w:bCs/>
          <w:sz w:val="24"/>
          <w:szCs w:val="24"/>
        </w:rPr>
        <w:t>of each classifier, the optimal model was chosen.</w:t>
      </w:r>
    </w:p>
    <w:p w14:paraId="3A5285BB" w14:textId="77777777" w:rsidR="007A337D" w:rsidRDefault="004E4950" w:rsidP="00E372B7">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w:t>
      </w:r>
      <w:r w:rsidR="007A337D">
        <w:rPr>
          <w:rFonts w:ascii="Times New Roman" w:eastAsia="Times New Roman" w:hAnsi="Times New Roman" w:cs="Times New Roman"/>
          <w:bCs/>
          <w:sz w:val="24"/>
          <w:szCs w:val="24"/>
        </w:rPr>
        <w:t>Python libraries used in this project are:</w:t>
      </w:r>
    </w:p>
    <w:p w14:paraId="6274F6A1" w14:textId="106859B3" w:rsidR="00F833C1" w:rsidRPr="002F1375" w:rsidRDefault="007A337D" w:rsidP="002F1375">
      <w:pPr>
        <w:pStyle w:val="ListParagraph"/>
        <w:numPr>
          <w:ilvl w:val="0"/>
          <w:numId w:val="60"/>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w:t>
      </w:r>
      <w:r w:rsidR="00F833C1">
        <w:rPr>
          <w:rFonts w:ascii="Times New Roman" w:eastAsia="Times New Roman" w:hAnsi="Times New Roman" w:cs="Times New Roman"/>
          <w:bCs/>
          <w:sz w:val="24"/>
          <w:szCs w:val="24"/>
        </w:rPr>
        <w:t>umPy</w:t>
      </w:r>
      <w:r w:rsidR="002F1375">
        <w:rPr>
          <w:rFonts w:ascii="Times New Roman" w:eastAsia="Times New Roman" w:hAnsi="Times New Roman" w:cs="Times New Roman"/>
          <w:bCs/>
          <w:sz w:val="24"/>
          <w:szCs w:val="24"/>
        </w:rPr>
        <w:t xml:space="preserve">: </w:t>
      </w:r>
      <w:r w:rsidR="00F833C1" w:rsidRPr="002F1375">
        <w:rPr>
          <w:rFonts w:ascii="Times New Roman" w:eastAsia="Times New Roman" w:hAnsi="Times New Roman" w:cs="Times New Roman"/>
          <w:bCs/>
          <w:sz w:val="24"/>
          <w:szCs w:val="24"/>
        </w:rPr>
        <w:t xml:space="preserve">It </w:t>
      </w:r>
      <w:r w:rsidR="00AD688A" w:rsidRPr="002F1375">
        <w:rPr>
          <w:rFonts w:ascii="Times New Roman" w:eastAsia="Times New Roman" w:hAnsi="Times New Roman" w:cs="Times New Roman"/>
          <w:bCs/>
          <w:sz w:val="24"/>
          <w:szCs w:val="24"/>
        </w:rPr>
        <w:t xml:space="preserve">supports the data representation in arrays </w:t>
      </w:r>
      <w:r w:rsidR="002F1375" w:rsidRPr="002F1375">
        <w:rPr>
          <w:rFonts w:ascii="Times New Roman" w:eastAsia="Times New Roman" w:hAnsi="Times New Roman" w:cs="Times New Roman"/>
          <w:bCs/>
          <w:sz w:val="24"/>
          <w:szCs w:val="24"/>
        </w:rPr>
        <w:t xml:space="preserve">and mathematical </w:t>
      </w:r>
      <w:r w:rsidR="00103146">
        <w:rPr>
          <w:rFonts w:ascii="Times New Roman" w:eastAsia="Times New Roman" w:hAnsi="Times New Roman" w:cs="Times New Roman"/>
          <w:bCs/>
          <w:sz w:val="24"/>
          <w:szCs w:val="24"/>
        </w:rPr>
        <w:t>operations</w:t>
      </w:r>
      <w:r w:rsidR="002F1375" w:rsidRPr="002F1375">
        <w:rPr>
          <w:rFonts w:ascii="Times New Roman" w:eastAsia="Times New Roman" w:hAnsi="Times New Roman" w:cs="Times New Roman"/>
          <w:bCs/>
          <w:sz w:val="24"/>
          <w:szCs w:val="24"/>
        </w:rPr>
        <w:t xml:space="preserve"> on them.</w:t>
      </w:r>
    </w:p>
    <w:p w14:paraId="4DBC10F9" w14:textId="0E45F26F" w:rsidR="00F833C1" w:rsidRDefault="00F833C1" w:rsidP="007A337D">
      <w:pPr>
        <w:pStyle w:val="ListParagraph"/>
        <w:numPr>
          <w:ilvl w:val="0"/>
          <w:numId w:val="60"/>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Pandas</w:t>
      </w:r>
      <w:r w:rsidR="002F1375">
        <w:rPr>
          <w:rFonts w:ascii="Times New Roman" w:eastAsia="Times New Roman" w:hAnsi="Times New Roman" w:cs="Times New Roman"/>
          <w:bCs/>
          <w:sz w:val="24"/>
          <w:szCs w:val="24"/>
        </w:rPr>
        <w:t xml:space="preserve">: </w:t>
      </w:r>
      <w:r w:rsidR="00D04FFF">
        <w:rPr>
          <w:rFonts w:ascii="Times New Roman" w:eastAsia="Times New Roman" w:hAnsi="Times New Roman" w:cs="Times New Roman"/>
          <w:bCs/>
          <w:sz w:val="24"/>
          <w:szCs w:val="24"/>
        </w:rPr>
        <w:t>Data structures such as Data Frames are supported by</w:t>
      </w:r>
      <w:r w:rsidR="00103146">
        <w:rPr>
          <w:rFonts w:ascii="Times New Roman" w:eastAsia="Times New Roman" w:hAnsi="Times New Roman" w:cs="Times New Roman"/>
          <w:bCs/>
          <w:sz w:val="24"/>
          <w:szCs w:val="24"/>
        </w:rPr>
        <w:t xml:space="preserve"> this library for data analysis.</w:t>
      </w:r>
    </w:p>
    <w:p w14:paraId="3825B4B4" w14:textId="6B45A1DA" w:rsidR="00103146" w:rsidRDefault="00705279" w:rsidP="007A337D">
      <w:pPr>
        <w:pStyle w:val="ListParagraph"/>
        <w:numPr>
          <w:ilvl w:val="0"/>
          <w:numId w:val="60"/>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Matplotlib &amp; Seaborn: </w:t>
      </w:r>
      <w:r w:rsidR="00B7705A" w:rsidRPr="00B7705A">
        <w:rPr>
          <w:rFonts w:ascii="Times New Roman" w:eastAsia="Times New Roman" w:hAnsi="Times New Roman" w:cs="Times New Roman"/>
          <w:bCs/>
          <w:sz w:val="24"/>
          <w:szCs w:val="24"/>
        </w:rPr>
        <w:t>Tools for data visualization and in-depth analysis.</w:t>
      </w:r>
    </w:p>
    <w:p w14:paraId="420907FB" w14:textId="727D0E65" w:rsidR="00327396" w:rsidRDefault="007A337D" w:rsidP="00E372B7">
      <w:pPr>
        <w:pStyle w:val="ListParagraph"/>
        <w:numPr>
          <w:ilvl w:val="0"/>
          <w:numId w:val="60"/>
        </w:numPr>
        <w:rPr>
          <w:rFonts w:ascii="Times New Roman" w:eastAsia="Times New Roman" w:hAnsi="Times New Roman" w:cs="Times New Roman"/>
          <w:bCs/>
          <w:sz w:val="24"/>
          <w:szCs w:val="24"/>
        </w:rPr>
      </w:pPr>
      <w:r w:rsidRPr="007A337D">
        <w:rPr>
          <w:rFonts w:ascii="Times New Roman" w:eastAsia="Times New Roman" w:hAnsi="Times New Roman" w:cs="Times New Roman"/>
          <w:bCs/>
          <w:sz w:val="24"/>
          <w:szCs w:val="24"/>
        </w:rPr>
        <w:t xml:space="preserve"> </w:t>
      </w:r>
      <w:r w:rsidR="00B7705A">
        <w:rPr>
          <w:rFonts w:ascii="Times New Roman" w:eastAsia="Times New Roman" w:hAnsi="Times New Roman" w:cs="Times New Roman"/>
          <w:bCs/>
          <w:sz w:val="24"/>
          <w:szCs w:val="24"/>
        </w:rPr>
        <w:t>Sci</w:t>
      </w:r>
      <w:r w:rsidR="009C2E8D">
        <w:rPr>
          <w:rFonts w:ascii="Times New Roman" w:eastAsia="Times New Roman" w:hAnsi="Times New Roman" w:cs="Times New Roman"/>
          <w:bCs/>
          <w:sz w:val="24"/>
          <w:szCs w:val="24"/>
        </w:rPr>
        <w:t>-kit Learn: A simple and easy to use library containing various machine learning algorithms.</w:t>
      </w:r>
    </w:p>
    <w:p w14:paraId="295745DB" w14:textId="77777777" w:rsidR="004F0043" w:rsidRPr="004F0043" w:rsidRDefault="004F0043" w:rsidP="004F0043">
      <w:pPr>
        <w:pStyle w:val="ListParagraph"/>
        <w:rPr>
          <w:rFonts w:ascii="Times New Roman" w:eastAsia="Times New Roman" w:hAnsi="Times New Roman" w:cs="Times New Roman"/>
          <w:bCs/>
          <w:sz w:val="24"/>
          <w:szCs w:val="24"/>
        </w:rPr>
      </w:pPr>
    </w:p>
    <w:p w14:paraId="16A894A2" w14:textId="0FBD31E5" w:rsidR="00F54669" w:rsidRDefault="000A661E" w:rsidP="00E372B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ARCHITECTURE DIAGRAM</w:t>
      </w:r>
    </w:p>
    <w:p w14:paraId="316A0786" w14:textId="1A55EB7A" w:rsidR="00327396" w:rsidRDefault="004F0043" w:rsidP="004F0043">
      <w:pPr>
        <w:jc w:val="center"/>
        <w:rPr>
          <w:rFonts w:ascii="Times New Roman" w:eastAsia="Times New Roman" w:hAnsi="Times New Roman" w:cs="Times New Roman"/>
          <w:b/>
          <w:sz w:val="24"/>
          <w:szCs w:val="24"/>
        </w:rPr>
      </w:pPr>
      <w:r w:rsidRPr="004F0043">
        <w:rPr>
          <w:rFonts w:ascii="Times New Roman" w:eastAsia="Times New Roman" w:hAnsi="Times New Roman" w:cs="Times New Roman"/>
          <w:b/>
          <w:noProof/>
          <w:sz w:val="24"/>
          <w:szCs w:val="24"/>
        </w:rPr>
        <w:drawing>
          <wp:inline distT="0" distB="0" distL="0" distR="0" wp14:anchorId="6D375912" wp14:editId="4EA670EB">
            <wp:extent cx="2988151" cy="3613867"/>
            <wp:effectExtent l="0" t="0" r="3175" b="5715"/>
            <wp:docPr id="1024111086"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1086" name="Picture 1" descr="A diagram of a software development process&#10;&#10;Description automatically generated"/>
                    <pic:cNvPicPr/>
                  </pic:nvPicPr>
                  <pic:blipFill>
                    <a:blip r:embed="rId7"/>
                    <a:stretch>
                      <a:fillRect/>
                    </a:stretch>
                  </pic:blipFill>
                  <pic:spPr>
                    <a:xfrm>
                      <a:off x="0" y="0"/>
                      <a:ext cx="2992680" cy="3619344"/>
                    </a:xfrm>
                    <a:prstGeom prst="rect">
                      <a:avLst/>
                    </a:prstGeom>
                  </pic:spPr>
                </pic:pic>
              </a:graphicData>
            </a:graphic>
          </wp:inline>
        </w:drawing>
      </w:r>
    </w:p>
    <w:p w14:paraId="0E60153A" w14:textId="77777777" w:rsidR="000A661E" w:rsidRDefault="000A661E" w:rsidP="00E372B7">
      <w:pPr>
        <w:rPr>
          <w:rFonts w:ascii="Times New Roman" w:eastAsia="Times New Roman" w:hAnsi="Times New Roman" w:cs="Times New Roman"/>
          <w:b/>
          <w:sz w:val="24"/>
          <w:szCs w:val="24"/>
        </w:rPr>
      </w:pPr>
    </w:p>
    <w:p w14:paraId="02EA1AF3" w14:textId="0CA2B052" w:rsidR="000A661E" w:rsidRDefault="000A661E" w:rsidP="00E372B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1545B72B" w14:textId="77777777" w:rsidR="000123A6" w:rsidRDefault="000123A6" w:rsidP="00E372B7">
      <w:pPr>
        <w:rPr>
          <w:rFonts w:ascii="Times New Roman" w:eastAsia="Times New Roman" w:hAnsi="Times New Roman" w:cs="Times New Roman"/>
          <w:b/>
          <w:sz w:val="24"/>
          <w:szCs w:val="24"/>
        </w:rPr>
      </w:pPr>
    </w:p>
    <w:p w14:paraId="7F62F958" w14:textId="4280301C" w:rsidR="000123A6" w:rsidRDefault="00F44CAD" w:rsidP="00E372B7">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Dataset Collection: </w:t>
      </w:r>
      <w:r w:rsidR="004E4950" w:rsidRPr="004E4950">
        <w:rPr>
          <w:rFonts w:ascii="Times New Roman" w:eastAsia="Times New Roman" w:hAnsi="Times New Roman" w:cs="Times New Roman"/>
          <w:bCs/>
          <w:sz w:val="24"/>
          <w:szCs w:val="24"/>
        </w:rPr>
        <w:t xml:space="preserve">Data was obtained from images of both genuine and counterfeit banknote-like specimens. An industrial camera, normally utilized for print inspection, was used for digitalization. The completed photos are 400x400 pixels in size. Grayscale images with a resolution of roughly 660 dpi were gathered </w:t>
      </w:r>
      <w:r w:rsidR="002269EA" w:rsidRPr="004E4950">
        <w:rPr>
          <w:rFonts w:ascii="Times New Roman" w:eastAsia="Times New Roman" w:hAnsi="Times New Roman" w:cs="Times New Roman"/>
          <w:bCs/>
          <w:sz w:val="24"/>
          <w:szCs w:val="24"/>
        </w:rPr>
        <w:t>because of</w:t>
      </w:r>
      <w:r w:rsidR="004E4950" w:rsidRPr="004E4950">
        <w:rPr>
          <w:rFonts w:ascii="Times New Roman" w:eastAsia="Times New Roman" w:hAnsi="Times New Roman" w:cs="Times New Roman"/>
          <w:bCs/>
          <w:sz w:val="24"/>
          <w:szCs w:val="24"/>
        </w:rPr>
        <w:t xml:space="preserve"> the object lens and distance to the researched object. To extract features from photos, the Wavelet Transform tool was utilized.</w:t>
      </w:r>
    </w:p>
    <w:p w14:paraId="10C1849C" w14:textId="77777777" w:rsidR="004E4950" w:rsidRDefault="004E4950" w:rsidP="00E372B7">
      <w:pPr>
        <w:rPr>
          <w:rFonts w:ascii="Times New Roman" w:eastAsia="Times New Roman" w:hAnsi="Times New Roman" w:cs="Times New Roman"/>
          <w:bCs/>
          <w:sz w:val="24"/>
          <w:szCs w:val="24"/>
        </w:rPr>
      </w:pPr>
    </w:p>
    <w:p w14:paraId="52BE802B" w14:textId="4659F9D7" w:rsidR="004E4950" w:rsidRPr="00EC56E1" w:rsidRDefault="004E4950" w:rsidP="00E372B7">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Data Preprocessing: </w:t>
      </w:r>
      <w:r w:rsidR="00841278">
        <w:rPr>
          <w:rFonts w:ascii="Times New Roman" w:eastAsia="Times New Roman" w:hAnsi="Times New Roman" w:cs="Times New Roman"/>
          <w:bCs/>
          <w:sz w:val="24"/>
          <w:szCs w:val="24"/>
        </w:rPr>
        <w:t>The data is</w:t>
      </w:r>
      <w:r w:rsidR="00BE4A4A">
        <w:rPr>
          <w:rFonts w:ascii="Times New Roman" w:eastAsia="Times New Roman" w:hAnsi="Times New Roman" w:cs="Times New Roman"/>
          <w:bCs/>
          <w:sz w:val="24"/>
          <w:szCs w:val="24"/>
        </w:rPr>
        <w:t xml:space="preserve"> prepared for the training phase</w:t>
      </w:r>
      <w:r w:rsidR="009B2227">
        <w:rPr>
          <w:rFonts w:ascii="Times New Roman" w:eastAsia="Times New Roman" w:hAnsi="Times New Roman" w:cs="Times New Roman"/>
          <w:bCs/>
          <w:sz w:val="24"/>
          <w:szCs w:val="24"/>
        </w:rPr>
        <w:t xml:space="preserve"> by </w:t>
      </w:r>
      <w:r w:rsidR="0045158F">
        <w:rPr>
          <w:rFonts w:ascii="Times New Roman" w:eastAsia="Times New Roman" w:hAnsi="Times New Roman" w:cs="Times New Roman"/>
          <w:bCs/>
          <w:sz w:val="24"/>
          <w:szCs w:val="24"/>
        </w:rPr>
        <w:t>analyzing</w:t>
      </w:r>
      <w:r w:rsidR="009B2227">
        <w:rPr>
          <w:rFonts w:ascii="Times New Roman" w:eastAsia="Times New Roman" w:hAnsi="Times New Roman" w:cs="Times New Roman"/>
          <w:bCs/>
          <w:sz w:val="24"/>
          <w:szCs w:val="24"/>
        </w:rPr>
        <w:t xml:space="preserve"> it using </w:t>
      </w:r>
      <w:r w:rsidR="001C668D">
        <w:rPr>
          <w:rFonts w:ascii="Times New Roman" w:eastAsia="Times New Roman" w:hAnsi="Times New Roman" w:cs="Times New Roman"/>
          <w:bCs/>
          <w:sz w:val="24"/>
          <w:szCs w:val="24"/>
        </w:rPr>
        <w:t>Seaborn</w:t>
      </w:r>
      <w:r w:rsidR="0045158F">
        <w:rPr>
          <w:rFonts w:ascii="Times New Roman" w:eastAsia="Times New Roman" w:hAnsi="Times New Roman" w:cs="Times New Roman"/>
          <w:bCs/>
          <w:sz w:val="24"/>
          <w:szCs w:val="24"/>
        </w:rPr>
        <w:t xml:space="preserve"> and </w:t>
      </w:r>
      <w:r w:rsidR="001C668D">
        <w:rPr>
          <w:rFonts w:ascii="Times New Roman" w:eastAsia="Times New Roman" w:hAnsi="Times New Roman" w:cs="Times New Roman"/>
          <w:bCs/>
          <w:sz w:val="24"/>
          <w:szCs w:val="24"/>
        </w:rPr>
        <w:t>Matplotlib</w:t>
      </w:r>
      <w:r w:rsidR="0045158F">
        <w:rPr>
          <w:rFonts w:ascii="Times New Roman" w:eastAsia="Times New Roman" w:hAnsi="Times New Roman" w:cs="Times New Roman"/>
          <w:bCs/>
          <w:sz w:val="24"/>
          <w:szCs w:val="24"/>
        </w:rPr>
        <w:t>.</w:t>
      </w:r>
      <w:r w:rsidR="007A1AB9">
        <w:rPr>
          <w:rFonts w:ascii="Times New Roman" w:eastAsia="Times New Roman" w:hAnsi="Times New Roman" w:cs="Times New Roman"/>
          <w:bCs/>
          <w:sz w:val="24"/>
          <w:szCs w:val="24"/>
        </w:rPr>
        <w:t xml:space="preserve"> </w:t>
      </w:r>
      <w:r w:rsidR="00A71319">
        <w:rPr>
          <w:rFonts w:ascii="Times New Roman" w:eastAsia="Times New Roman" w:hAnsi="Times New Roman" w:cs="Times New Roman"/>
          <w:bCs/>
          <w:sz w:val="24"/>
          <w:szCs w:val="24"/>
        </w:rPr>
        <w:t xml:space="preserve">Various graphs are plotted to check if the data is normalized. It is </w:t>
      </w:r>
      <w:r w:rsidR="001C668D">
        <w:rPr>
          <w:rFonts w:ascii="Times New Roman" w:eastAsia="Times New Roman" w:hAnsi="Times New Roman" w:cs="Times New Roman"/>
          <w:bCs/>
          <w:sz w:val="24"/>
          <w:szCs w:val="24"/>
        </w:rPr>
        <w:t>found that</w:t>
      </w:r>
      <w:r w:rsidR="00A71319">
        <w:rPr>
          <w:rFonts w:ascii="Times New Roman" w:eastAsia="Times New Roman" w:hAnsi="Times New Roman" w:cs="Times New Roman"/>
          <w:bCs/>
          <w:sz w:val="24"/>
          <w:szCs w:val="24"/>
        </w:rPr>
        <w:t xml:space="preserve"> </w:t>
      </w:r>
      <w:r w:rsidR="00FE7D5C">
        <w:rPr>
          <w:rFonts w:ascii="Times New Roman" w:eastAsia="Times New Roman" w:hAnsi="Times New Roman" w:cs="Times New Roman"/>
          <w:bCs/>
          <w:sz w:val="24"/>
          <w:szCs w:val="24"/>
        </w:rPr>
        <w:t xml:space="preserve">kurtosis and entropy features </w:t>
      </w:r>
      <w:r w:rsidR="001C668D">
        <w:rPr>
          <w:rFonts w:ascii="Times New Roman" w:eastAsia="Times New Roman" w:hAnsi="Times New Roman" w:cs="Times New Roman"/>
          <w:bCs/>
          <w:sz w:val="24"/>
          <w:szCs w:val="24"/>
        </w:rPr>
        <w:t>have</w:t>
      </w:r>
      <w:r w:rsidR="00FE7D5C">
        <w:rPr>
          <w:rFonts w:ascii="Times New Roman" w:eastAsia="Times New Roman" w:hAnsi="Times New Roman" w:cs="Times New Roman"/>
          <w:bCs/>
          <w:sz w:val="24"/>
          <w:szCs w:val="24"/>
        </w:rPr>
        <w:t xml:space="preserve"> instant peaks in</w:t>
      </w:r>
      <w:r w:rsidR="007F4987">
        <w:rPr>
          <w:rFonts w:ascii="Times New Roman" w:eastAsia="Times New Roman" w:hAnsi="Times New Roman" w:cs="Times New Roman"/>
          <w:bCs/>
          <w:sz w:val="24"/>
          <w:szCs w:val="24"/>
        </w:rPr>
        <w:t xml:space="preserve"> the distribution plots. The data </w:t>
      </w:r>
      <w:r w:rsidR="00E275D5">
        <w:rPr>
          <w:rFonts w:ascii="Times New Roman" w:eastAsia="Times New Roman" w:hAnsi="Times New Roman" w:cs="Times New Roman"/>
          <w:bCs/>
          <w:sz w:val="24"/>
          <w:szCs w:val="24"/>
        </w:rPr>
        <w:t>g</w:t>
      </w:r>
      <w:r w:rsidR="001C668D">
        <w:rPr>
          <w:rFonts w:ascii="Times New Roman" w:eastAsia="Times New Roman" w:hAnsi="Times New Roman" w:cs="Times New Roman"/>
          <w:bCs/>
          <w:sz w:val="24"/>
          <w:szCs w:val="24"/>
        </w:rPr>
        <w:t>oes through feature scaling to normalize the data to ensure overfitting might not take place.</w:t>
      </w:r>
    </w:p>
    <w:p w14:paraId="7921B58D" w14:textId="3A855B8E" w:rsidR="00AF24A3" w:rsidRDefault="00AF24A3" w:rsidP="00E372B7">
      <w:pPr>
        <w:rPr>
          <w:rFonts w:ascii="Times New Roman" w:eastAsia="Times New Roman" w:hAnsi="Times New Roman" w:cs="Times New Roman"/>
          <w:bCs/>
          <w:sz w:val="24"/>
          <w:szCs w:val="24"/>
        </w:rPr>
      </w:pPr>
    </w:p>
    <w:p w14:paraId="146E4513" w14:textId="317FC970" w:rsidR="0054699F" w:rsidRDefault="00082BD6" w:rsidP="00E372B7">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Model Selection and Training: </w:t>
      </w:r>
      <w:r w:rsidR="0054699F">
        <w:rPr>
          <w:rFonts w:ascii="Times New Roman" w:eastAsia="Times New Roman" w:hAnsi="Times New Roman" w:cs="Times New Roman"/>
          <w:bCs/>
          <w:sz w:val="24"/>
          <w:szCs w:val="24"/>
        </w:rPr>
        <w:t xml:space="preserve">The </w:t>
      </w:r>
      <w:r w:rsidR="00823192">
        <w:rPr>
          <w:rFonts w:ascii="Times New Roman" w:eastAsia="Times New Roman" w:hAnsi="Times New Roman" w:cs="Times New Roman"/>
          <w:bCs/>
          <w:sz w:val="24"/>
          <w:szCs w:val="24"/>
        </w:rPr>
        <w:t xml:space="preserve">supervised </w:t>
      </w:r>
      <w:r w:rsidR="0054699F">
        <w:rPr>
          <w:rFonts w:ascii="Times New Roman" w:eastAsia="Times New Roman" w:hAnsi="Times New Roman" w:cs="Times New Roman"/>
          <w:bCs/>
          <w:sz w:val="24"/>
          <w:szCs w:val="24"/>
        </w:rPr>
        <w:t xml:space="preserve">machine learning algorithms used in the comparison of </w:t>
      </w:r>
      <w:r w:rsidR="00525208">
        <w:rPr>
          <w:rFonts w:ascii="Times New Roman" w:eastAsia="Times New Roman" w:hAnsi="Times New Roman" w:cs="Times New Roman"/>
          <w:bCs/>
          <w:sz w:val="24"/>
          <w:szCs w:val="24"/>
        </w:rPr>
        <w:t>performance</w:t>
      </w:r>
      <w:r w:rsidR="0054699F">
        <w:rPr>
          <w:rFonts w:ascii="Times New Roman" w:eastAsia="Times New Roman" w:hAnsi="Times New Roman" w:cs="Times New Roman"/>
          <w:bCs/>
          <w:sz w:val="24"/>
          <w:szCs w:val="24"/>
        </w:rPr>
        <w:t xml:space="preserve"> accuracies are:</w:t>
      </w:r>
    </w:p>
    <w:p w14:paraId="50305B18" w14:textId="60B7FA93" w:rsidR="0054699F" w:rsidRDefault="0054699F" w:rsidP="0054699F">
      <w:pPr>
        <w:pStyle w:val="ListParagraph"/>
        <w:numPr>
          <w:ilvl w:val="0"/>
          <w:numId w:val="5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Logistic Regression</w:t>
      </w:r>
      <w:r w:rsidR="00525208">
        <w:rPr>
          <w:rFonts w:ascii="Times New Roman" w:eastAsia="Times New Roman" w:hAnsi="Times New Roman" w:cs="Times New Roman"/>
          <w:bCs/>
          <w:sz w:val="24"/>
          <w:szCs w:val="24"/>
        </w:rPr>
        <w:t xml:space="preserve">: </w:t>
      </w:r>
      <w:r w:rsidR="00082BD6">
        <w:rPr>
          <w:rFonts w:ascii="Times New Roman" w:eastAsia="Times New Roman" w:hAnsi="Times New Roman" w:cs="Times New Roman"/>
          <w:bCs/>
          <w:sz w:val="24"/>
          <w:szCs w:val="24"/>
        </w:rPr>
        <w:t xml:space="preserve"> </w:t>
      </w:r>
      <w:r w:rsidR="00E906AA">
        <w:rPr>
          <w:rFonts w:ascii="Times New Roman" w:eastAsia="Times New Roman" w:hAnsi="Times New Roman" w:cs="Times New Roman"/>
          <w:bCs/>
          <w:sz w:val="24"/>
          <w:szCs w:val="24"/>
        </w:rPr>
        <w:t xml:space="preserve">It is a probabilistic and discriminative binary classification technique. </w:t>
      </w:r>
      <w:r w:rsidR="00B469D5">
        <w:rPr>
          <w:rFonts w:ascii="Times New Roman" w:eastAsia="Times New Roman" w:hAnsi="Times New Roman" w:cs="Times New Roman"/>
          <w:bCs/>
          <w:sz w:val="24"/>
          <w:szCs w:val="24"/>
        </w:rPr>
        <w:t>It</w:t>
      </w:r>
      <w:r w:rsidR="009A6D61">
        <w:rPr>
          <w:rFonts w:ascii="Times New Roman" w:eastAsia="Times New Roman" w:hAnsi="Times New Roman" w:cs="Times New Roman"/>
          <w:bCs/>
          <w:sz w:val="24"/>
          <w:szCs w:val="24"/>
        </w:rPr>
        <w:t xml:space="preserve"> is similar to linear regression but</w:t>
      </w:r>
      <w:r w:rsidR="00B469D5">
        <w:rPr>
          <w:rFonts w:ascii="Times New Roman" w:eastAsia="Times New Roman" w:hAnsi="Times New Roman" w:cs="Times New Roman"/>
          <w:bCs/>
          <w:sz w:val="24"/>
          <w:szCs w:val="24"/>
        </w:rPr>
        <w:t xml:space="preserve"> uses the sigmoid function for classific</w:t>
      </w:r>
      <w:r w:rsidR="009A6D61">
        <w:rPr>
          <w:rFonts w:ascii="Times New Roman" w:eastAsia="Times New Roman" w:hAnsi="Times New Roman" w:cs="Times New Roman"/>
          <w:bCs/>
          <w:sz w:val="24"/>
          <w:szCs w:val="24"/>
        </w:rPr>
        <w:t>ation</w:t>
      </w:r>
      <w:r w:rsidR="00E906AA">
        <w:rPr>
          <w:rFonts w:ascii="Times New Roman" w:eastAsia="Times New Roman" w:hAnsi="Times New Roman" w:cs="Times New Roman"/>
          <w:bCs/>
          <w:sz w:val="24"/>
          <w:szCs w:val="24"/>
        </w:rPr>
        <w:t xml:space="preserve"> </w:t>
      </w:r>
      <w:r w:rsidR="00C71B8B">
        <w:rPr>
          <w:rFonts w:ascii="Times New Roman" w:eastAsia="Times New Roman" w:hAnsi="Times New Roman" w:cs="Times New Roman"/>
          <w:bCs/>
          <w:sz w:val="24"/>
          <w:szCs w:val="24"/>
        </w:rPr>
        <w:t>purposes</w:t>
      </w:r>
      <w:r w:rsidR="009A6D61">
        <w:rPr>
          <w:rFonts w:ascii="Times New Roman" w:eastAsia="Times New Roman" w:hAnsi="Times New Roman" w:cs="Times New Roman"/>
          <w:bCs/>
          <w:sz w:val="24"/>
          <w:szCs w:val="24"/>
        </w:rPr>
        <w:t>.</w:t>
      </w:r>
    </w:p>
    <w:p w14:paraId="4C5EB876" w14:textId="211F9F8B" w:rsidR="009A6D61" w:rsidRDefault="007E1926" w:rsidP="009A6D61">
      <w:pPr>
        <w:pStyle w:val="ListParagraph"/>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σ</m:t>
          </m:r>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a</m:t>
              </m:r>
            </m:e>
          </m:d>
          <m:r>
            <w:rPr>
              <w:rFonts w:ascii="Cambria Math" w:eastAsia="Times New Roman" w:hAnsi="Cambria Math" w:cs="Times New Roman"/>
              <w:sz w:val="24"/>
              <w:szCs w:val="24"/>
            </w:rPr>
            <m:t>=</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1+</m:t>
              </m:r>
              <m:sSup>
                <m:sSupPr>
                  <m:ctrlPr>
                    <w:rPr>
                      <w:rFonts w:ascii="Cambria Math" w:eastAsia="Times New Roman" w:hAnsi="Cambria Math" w:cs="Times New Roman"/>
                      <w:bCs/>
                      <w:i/>
                      <w:sz w:val="24"/>
                      <w:szCs w:val="24"/>
                    </w:rPr>
                  </m:ctrlPr>
                </m:sSupPr>
                <m:e>
                  <m:r>
                    <w:rPr>
                      <w:rFonts w:ascii="Cambria Math" w:eastAsia="Times New Roman" w:hAnsi="Cambria Math" w:cs="Times New Roman"/>
                      <w:sz w:val="24"/>
                      <w:szCs w:val="24"/>
                    </w:rPr>
                    <m:t>ⅇ</m:t>
                  </m:r>
                </m:e>
                <m:sup>
                  <m:r>
                    <w:rPr>
                      <w:rFonts w:ascii="Cambria Math" w:eastAsia="Times New Roman" w:hAnsi="Cambria Math" w:cs="Times New Roman"/>
                      <w:sz w:val="24"/>
                      <w:szCs w:val="24"/>
                    </w:rPr>
                    <m:t>-a</m:t>
                  </m:r>
                </m:sup>
              </m:sSup>
            </m:den>
          </m:f>
        </m:oMath>
      </m:oMathPara>
    </w:p>
    <w:p w14:paraId="38658B5C" w14:textId="6646AC56" w:rsidR="00D9662B" w:rsidRDefault="00D9662B" w:rsidP="0054699F">
      <w:pPr>
        <w:pStyle w:val="ListParagraph"/>
        <w:numPr>
          <w:ilvl w:val="0"/>
          <w:numId w:val="5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Decision Tree:</w:t>
      </w:r>
      <w:r w:rsidR="007E1926">
        <w:rPr>
          <w:rFonts w:ascii="Times New Roman" w:eastAsia="Times New Roman" w:hAnsi="Times New Roman" w:cs="Times New Roman"/>
          <w:bCs/>
          <w:sz w:val="24"/>
          <w:szCs w:val="24"/>
        </w:rPr>
        <w:t xml:space="preserve"> </w:t>
      </w:r>
      <w:r w:rsidR="00101CFB">
        <w:rPr>
          <w:rFonts w:ascii="Times New Roman" w:eastAsia="Times New Roman" w:hAnsi="Times New Roman" w:cs="Times New Roman"/>
          <w:bCs/>
          <w:sz w:val="24"/>
          <w:szCs w:val="24"/>
        </w:rPr>
        <w:t xml:space="preserve">It is a probabilistic classifier with a </w:t>
      </w:r>
      <w:r w:rsidR="00C71B8B">
        <w:rPr>
          <w:rFonts w:ascii="Times New Roman" w:eastAsia="Times New Roman" w:hAnsi="Times New Roman" w:cs="Times New Roman"/>
          <w:bCs/>
          <w:sz w:val="24"/>
          <w:szCs w:val="24"/>
        </w:rPr>
        <w:t>tree-like</w:t>
      </w:r>
      <w:r w:rsidR="00C30CD8">
        <w:rPr>
          <w:rFonts w:ascii="Times New Roman" w:eastAsia="Times New Roman" w:hAnsi="Times New Roman" w:cs="Times New Roman"/>
          <w:bCs/>
          <w:sz w:val="24"/>
          <w:szCs w:val="24"/>
        </w:rPr>
        <w:t xml:space="preserve"> structure that splits the data based on </w:t>
      </w:r>
      <w:r w:rsidR="00EE0CA2">
        <w:rPr>
          <w:rFonts w:ascii="Times New Roman" w:eastAsia="Times New Roman" w:hAnsi="Times New Roman" w:cs="Times New Roman"/>
          <w:bCs/>
          <w:sz w:val="24"/>
          <w:szCs w:val="24"/>
        </w:rPr>
        <w:t xml:space="preserve">the </w:t>
      </w:r>
      <w:r w:rsidR="00074033">
        <w:rPr>
          <w:rFonts w:ascii="Times New Roman" w:eastAsia="Times New Roman" w:hAnsi="Times New Roman" w:cs="Times New Roman"/>
          <w:bCs/>
          <w:sz w:val="24"/>
          <w:szCs w:val="24"/>
        </w:rPr>
        <w:t xml:space="preserve">attribute with the </w:t>
      </w:r>
      <w:r w:rsidR="00EE0CA2">
        <w:rPr>
          <w:rFonts w:ascii="Times New Roman" w:eastAsia="Times New Roman" w:hAnsi="Times New Roman" w:cs="Times New Roman"/>
          <w:bCs/>
          <w:sz w:val="24"/>
          <w:szCs w:val="24"/>
        </w:rPr>
        <w:t>highest information</w:t>
      </w:r>
      <w:r w:rsidR="00074033">
        <w:rPr>
          <w:rFonts w:ascii="Times New Roman" w:eastAsia="Times New Roman" w:hAnsi="Times New Roman" w:cs="Times New Roman"/>
          <w:bCs/>
          <w:sz w:val="24"/>
          <w:szCs w:val="24"/>
        </w:rPr>
        <w:t xml:space="preserve"> gain. It </w:t>
      </w:r>
      <w:r w:rsidR="00C71B8B">
        <w:rPr>
          <w:rFonts w:ascii="Times New Roman" w:eastAsia="Times New Roman" w:hAnsi="Times New Roman" w:cs="Times New Roman"/>
          <w:bCs/>
          <w:sz w:val="24"/>
          <w:szCs w:val="24"/>
        </w:rPr>
        <w:t>decides</w:t>
      </w:r>
      <w:r w:rsidR="00074033">
        <w:rPr>
          <w:rFonts w:ascii="Times New Roman" w:eastAsia="Times New Roman" w:hAnsi="Times New Roman" w:cs="Times New Roman"/>
          <w:bCs/>
          <w:sz w:val="24"/>
          <w:szCs w:val="24"/>
        </w:rPr>
        <w:t xml:space="preserve"> by traversing from the root node to its leaf nodes</w:t>
      </w:r>
      <w:r w:rsidR="003F3FC5">
        <w:rPr>
          <w:rFonts w:ascii="Times New Roman" w:eastAsia="Times New Roman" w:hAnsi="Times New Roman" w:cs="Times New Roman"/>
          <w:bCs/>
          <w:sz w:val="24"/>
          <w:szCs w:val="24"/>
        </w:rPr>
        <w:t>. Each level is a decision made from the root node.</w:t>
      </w:r>
    </w:p>
    <w:p w14:paraId="7DDC5C87" w14:textId="31A3ECAB" w:rsidR="003F3FC5" w:rsidRDefault="003F3FC5" w:rsidP="00C71B8B">
      <w:pPr>
        <w:pStyle w:val="ListParagraph"/>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 xml:space="preserve">Gain </m:t>
          </m:r>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S,Ai</m:t>
              </m:r>
            </m:e>
          </m:d>
          <m:r>
            <w:rPr>
              <w:rFonts w:ascii="Cambria Math" w:eastAsia="Times New Roman" w:hAnsi="Cambria Math" w:cs="Times New Roman"/>
              <w:sz w:val="24"/>
              <w:szCs w:val="24"/>
            </w:rPr>
            <m:t>=H</m:t>
          </m:r>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S</m:t>
              </m:r>
            </m:e>
          </m:d>
          <m:r>
            <w:rPr>
              <w:rFonts w:ascii="Cambria Math" w:eastAsia="Times New Roman" w:hAnsi="Cambria Math" w:cs="Times New Roman"/>
              <w:sz w:val="24"/>
              <w:szCs w:val="24"/>
            </w:rPr>
            <m:t>-</m:t>
          </m:r>
          <m:nary>
            <m:naryPr>
              <m:chr m:val="∑"/>
              <m:limLoc m:val="undOvr"/>
              <m:subHide m:val="1"/>
              <m:supHide m:val="1"/>
              <m:ctrlPr>
                <w:rPr>
                  <w:rFonts w:ascii="Cambria Math" w:eastAsia="Times New Roman" w:hAnsi="Cambria Math" w:cs="Times New Roman"/>
                  <w:bCs/>
                  <w:i/>
                  <w:sz w:val="24"/>
                  <w:szCs w:val="24"/>
                </w:rPr>
              </m:ctrlPr>
            </m:naryPr>
            <m:sub/>
            <m:sup/>
            <m:e>
              <m:r>
                <w:rPr>
                  <w:rFonts w:ascii="Cambria Math" w:eastAsia="Times New Roman" w:hAnsi="Cambria Math" w:cs="Times New Roman"/>
                  <w:sz w:val="24"/>
                  <w:szCs w:val="24"/>
                </w:rPr>
                <m:t>P</m:t>
              </m:r>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Ai</m:t>
                  </m:r>
                </m:e>
              </m:d>
              <m:r>
                <w:rPr>
                  <w:rFonts w:ascii="Cambria Math" w:eastAsia="Times New Roman" w:hAnsi="Cambria Math" w:cs="Times New Roman"/>
                  <w:sz w:val="24"/>
                  <w:szCs w:val="24"/>
                </w:rPr>
                <m:t>.H(Sv)</m:t>
              </m:r>
            </m:e>
          </m:nary>
        </m:oMath>
      </m:oMathPara>
    </w:p>
    <w:p w14:paraId="0B22985A" w14:textId="4C360970" w:rsidR="006041E2" w:rsidRDefault="00D9662B" w:rsidP="009630E0">
      <w:pPr>
        <w:pStyle w:val="ListParagraph"/>
        <w:numPr>
          <w:ilvl w:val="0"/>
          <w:numId w:val="5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Random Forests</w:t>
      </w:r>
      <w:r w:rsidR="00AD64A1">
        <w:rPr>
          <w:rFonts w:ascii="Times New Roman" w:eastAsia="Times New Roman" w:hAnsi="Times New Roman" w:cs="Times New Roman"/>
          <w:bCs/>
          <w:sz w:val="24"/>
          <w:szCs w:val="24"/>
        </w:rPr>
        <w:t>:</w:t>
      </w:r>
      <w:r w:rsidR="00C71B8B">
        <w:rPr>
          <w:rFonts w:ascii="Times New Roman" w:eastAsia="Times New Roman" w:hAnsi="Times New Roman" w:cs="Times New Roman"/>
          <w:bCs/>
          <w:sz w:val="24"/>
          <w:szCs w:val="24"/>
        </w:rPr>
        <w:t xml:space="preserve"> It is an ensemble machine learning algori</w:t>
      </w:r>
      <w:r w:rsidR="005A6068">
        <w:rPr>
          <w:rFonts w:ascii="Times New Roman" w:eastAsia="Times New Roman" w:hAnsi="Times New Roman" w:cs="Times New Roman"/>
          <w:bCs/>
          <w:sz w:val="24"/>
          <w:szCs w:val="24"/>
        </w:rPr>
        <w:t>thm consisting of multiple weak decision tree c</w:t>
      </w:r>
      <w:r w:rsidR="00750CE8">
        <w:rPr>
          <w:rFonts w:ascii="Times New Roman" w:eastAsia="Times New Roman" w:hAnsi="Times New Roman" w:cs="Times New Roman"/>
          <w:bCs/>
          <w:sz w:val="24"/>
          <w:szCs w:val="24"/>
        </w:rPr>
        <w:t xml:space="preserve">lassifiers. </w:t>
      </w:r>
      <w:r w:rsidR="00067E59">
        <w:rPr>
          <w:rFonts w:ascii="Times New Roman" w:eastAsia="Times New Roman" w:hAnsi="Times New Roman" w:cs="Times New Roman"/>
          <w:bCs/>
          <w:sz w:val="24"/>
          <w:szCs w:val="24"/>
        </w:rPr>
        <w:t xml:space="preserve">The number of </w:t>
      </w:r>
      <w:r w:rsidR="000A7902">
        <w:rPr>
          <w:rFonts w:ascii="Times New Roman" w:eastAsia="Times New Roman" w:hAnsi="Times New Roman" w:cs="Times New Roman"/>
          <w:bCs/>
          <w:sz w:val="24"/>
          <w:szCs w:val="24"/>
        </w:rPr>
        <w:t xml:space="preserve">trees </w:t>
      </w:r>
      <w:r w:rsidR="00A64A3B">
        <w:rPr>
          <w:rFonts w:ascii="Times New Roman" w:eastAsia="Times New Roman" w:hAnsi="Times New Roman" w:cs="Times New Roman"/>
          <w:bCs/>
          <w:sz w:val="24"/>
          <w:szCs w:val="24"/>
        </w:rPr>
        <w:t>increases</w:t>
      </w:r>
      <w:r w:rsidR="000A7902">
        <w:rPr>
          <w:rFonts w:ascii="Times New Roman" w:eastAsia="Times New Roman" w:hAnsi="Times New Roman" w:cs="Times New Roman"/>
          <w:bCs/>
          <w:sz w:val="24"/>
          <w:szCs w:val="24"/>
        </w:rPr>
        <w:t xml:space="preserve"> when the </w:t>
      </w:r>
      <w:r w:rsidR="00067E59">
        <w:rPr>
          <w:rFonts w:ascii="Times New Roman" w:eastAsia="Times New Roman" w:hAnsi="Times New Roman" w:cs="Times New Roman"/>
          <w:bCs/>
          <w:sz w:val="24"/>
          <w:szCs w:val="24"/>
        </w:rPr>
        <w:t xml:space="preserve">variables used to split each node </w:t>
      </w:r>
      <w:r w:rsidR="00310E35">
        <w:rPr>
          <w:rFonts w:ascii="Times New Roman" w:eastAsia="Times New Roman" w:hAnsi="Times New Roman" w:cs="Times New Roman"/>
          <w:bCs/>
          <w:sz w:val="24"/>
          <w:szCs w:val="24"/>
        </w:rPr>
        <w:t>decrease</w:t>
      </w:r>
      <w:r w:rsidR="000A7902">
        <w:rPr>
          <w:rFonts w:ascii="Times New Roman" w:eastAsia="Times New Roman" w:hAnsi="Times New Roman" w:cs="Times New Roman"/>
          <w:bCs/>
          <w:sz w:val="24"/>
          <w:szCs w:val="24"/>
        </w:rPr>
        <w:t xml:space="preserve">. Each tree </w:t>
      </w:r>
      <w:r w:rsidR="00A64A3B">
        <w:rPr>
          <w:rFonts w:ascii="Times New Roman" w:eastAsia="Times New Roman" w:hAnsi="Times New Roman" w:cs="Times New Roman"/>
          <w:bCs/>
          <w:sz w:val="24"/>
          <w:szCs w:val="24"/>
        </w:rPr>
        <w:t>chooses the features randoml</w:t>
      </w:r>
      <w:r w:rsidR="00310E35">
        <w:rPr>
          <w:rFonts w:ascii="Times New Roman" w:eastAsia="Times New Roman" w:hAnsi="Times New Roman" w:cs="Times New Roman"/>
          <w:bCs/>
          <w:sz w:val="24"/>
          <w:szCs w:val="24"/>
        </w:rPr>
        <w:t xml:space="preserve">y using random sampling with replacement and trains on a random subset of the </w:t>
      </w:r>
      <w:r w:rsidR="009630E0">
        <w:rPr>
          <w:rFonts w:ascii="Times New Roman" w:eastAsia="Times New Roman" w:hAnsi="Times New Roman" w:cs="Times New Roman"/>
          <w:bCs/>
          <w:sz w:val="24"/>
          <w:szCs w:val="24"/>
        </w:rPr>
        <w:t>dat</w:t>
      </w:r>
      <w:r w:rsidR="006041E2">
        <w:rPr>
          <w:rFonts w:ascii="Times New Roman" w:eastAsia="Times New Roman" w:hAnsi="Times New Roman" w:cs="Times New Roman"/>
          <w:bCs/>
          <w:sz w:val="24"/>
          <w:szCs w:val="24"/>
        </w:rPr>
        <w:t>a.</w:t>
      </w:r>
    </w:p>
    <w:p w14:paraId="4E33AA01" w14:textId="77777777" w:rsidR="009630E0" w:rsidRPr="009630E0" w:rsidRDefault="009630E0" w:rsidP="009630E0">
      <w:pPr>
        <w:pStyle w:val="ListParagraph"/>
        <w:rPr>
          <w:rFonts w:ascii="Times New Roman" w:eastAsia="Times New Roman" w:hAnsi="Times New Roman" w:cs="Times New Roman"/>
          <w:bCs/>
          <w:sz w:val="24"/>
          <w:szCs w:val="24"/>
        </w:rPr>
      </w:pPr>
    </w:p>
    <w:p w14:paraId="7659FD9D" w14:textId="5215A44C" w:rsidR="00AD64A1" w:rsidRDefault="00AD64A1" w:rsidP="00FF70AD">
      <w:pPr>
        <w:pStyle w:val="ListParagraph"/>
        <w:numPr>
          <w:ilvl w:val="0"/>
          <w:numId w:val="5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AdaBoost</w:t>
      </w:r>
      <w:r w:rsidR="00FF70AD">
        <w:rPr>
          <w:rFonts w:ascii="Times New Roman" w:eastAsia="Times New Roman" w:hAnsi="Times New Roman" w:cs="Times New Roman"/>
          <w:bCs/>
          <w:sz w:val="24"/>
          <w:szCs w:val="24"/>
        </w:rPr>
        <w:t>:</w:t>
      </w:r>
      <w:r w:rsidR="00943951">
        <w:rPr>
          <w:rFonts w:ascii="Times New Roman" w:eastAsia="Times New Roman" w:hAnsi="Times New Roman" w:cs="Times New Roman"/>
          <w:bCs/>
          <w:sz w:val="24"/>
          <w:szCs w:val="24"/>
        </w:rPr>
        <w:t xml:space="preserve"> It is an ensemble learning technique </w:t>
      </w:r>
      <w:r w:rsidR="002D4208">
        <w:rPr>
          <w:rFonts w:ascii="Times New Roman" w:eastAsia="Times New Roman" w:hAnsi="Times New Roman" w:cs="Times New Roman"/>
          <w:bCs/>
          <w:sz w:val="24"/>
          <w:szCs w:val="24"/>
        </w:rPr>
        <w:t>combining multiple weak</w:t>
      </w:r>
      <w:r w:rsidR="00B954B0">
        <w:rPr>
          <w:rFonts w:ascii="Times New Roman" w:eastAsia="Times New Roman" w:hAnsi="Times New Roman" w:cs="Times New Roman"/>
          <w:bCs/>
          <w:sz w:val="24"/>
          <w:szCs w:val="24"/>
        </w:rPr>
        <w:t xml:space="preserve"> models and create a strong model. It assigns weight for each </w:t>
      </w:r>
      <w:r w:rsidR="00DA27C5">
        <w:rPr>
          <w:rFonts w:ascii="Times New Roman" w:eastAsia="Times New Roman" w:hAnsi="Times New Roman" w:cs="Times New Roman"/>
          <w:bCs/>
          <w:sz w:val="24"/>
          <w:szCs w:val="24"/>
        </w:rPr>
        <w:t>instance</w:t>
      </w:r>
      <w:r w:rsidR="00B954B0">
        <w:rPr>
          <w:rFonts w:ascii="Times New Roman" w:eastAsia="Times New Roman" w:hAnsi="Times New Roman" w:cs="Times New Roman"/>
          <w:bCs/>
          <w:sz w:val="24"/>
          <w:szCs w:val="24"/>
        </w:rPr>
        <w:t xml:space="preserve"> in the dataset and </w:t>
      </w:r>
      <w:r w:rsidR="000E1E43">
        <w:rPr>
          <w:rFonts w:ascii="Times New Roman" w:eastAsia="Times New Roman" w:hAnsi="Times New Roman" w:cs="Times New Roman"/>
          <w:bCs/>
          <w:sz w:val="24"/>
          <w:szCs w:val="24"/>
        </w:rPr>
        <w:t xml:space="preserve">through each iteration </w:t>
      </w:r>
      <w:r w:rsidR="00DA27C5">
        <w:rPr>
          <w:rFonts w:ascii="Times New Roman" w:eastAsia="Times New Roman" w:hAnsi="Times New Roman" w:cs="Times New Roman"/>
          <w:bCs/>
          <w:sz w:val="24"/>
          <w:szCs w:val="24"/>
        </w:rPr>
        <w:t>focuses</w:t>
      </w:r>
      <w:r w:rsidR="000E1E43">
        <w:rPr>
          <w:rFonts w:ascii="Times New Roman" w:eastAsia="Times New Roman" w:hAnsi="Times New Roman" w:cs="Times New Roman"/>
          <w:bCs/>
          <w:sz w:val="24"/>
          <w:szCs w:val="24"/>
        </w:rPr>
        <w:t xml:space="preserve"> on the misclassified </w:t>
      </w:r>
      <w:r w:rsidR="00F16665">
        <w:rPr>
          <w:rFonts w:ascii="Times New Roman" w:eastAsia="Times New Roman" w:hAnsi="Times New Roman" w:cs="Times New Roman"/>
          <w:bCs/>
          <w:sz w:val="24"/>
          <w:szCs w:val="24"/>
        </w:rPr>
        <w:t>instances.</w:t>
      </w:r>
      <w:r w:rsidR="003B4B88" w:rsidRPr="003B4B88">
        <w:t xml:space="preserve"> </w:t>
      </w:r>
    </w:p>
    <w:p w14:paraId="376D69AF" w14:textId="77777777" w:rsidR="00DA27C5" w:rsidRPr="00DA27C5" w:rsidRDefault="00DA27C5" w:rsidP="00DA27C5">
      <w:pPr>
        <w:rPr>
          <w:rFonts w:ascii="Times New Roman" w:eastAsia="Times New Roman" w:hAnsi="Times New Roman" w:cs="Times New Roman"/>
          <w:bCs/>
          <w:sz w:val="24"/>
          <w:szCs w:val="24"/>
        </w:rPr>
      </w:pPr>
    </w:p>
    <w:p w14:paraId="0AD6F5BC" w14:textId="41E66248" w:rsidR="003B4B88" w:rsidRDefault="00C71B8B" w:rsidP="003B4B88">
      <w:pPr>
        <w:pStyle w:val="ListParagraph"/>
        <w:numPr>
          <w:ilvl w:val="0"/>
          <w:numId w:val="5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Support Vector Machine (SVM): </w:t>
      </w:r>
      <w:r w:rsidR="00DA2246">
        <w:rPr>
          <w:rFonts w:ascii="Times New Roman" w:eastAsia="Times New Roman" w:hAnsi="Times New Roman" w:cs="Times New Roman"/>
          <w:bCs/>
          <w:sz w:val="24"/>
          <w:szCs w:val="24"/>
        </w:rPr>
        <w:t xml:space="preserve">The test samples that have </w:t>
      </w:r>
      <w:r w:rsidR="003B4B88">
        <w:rPr>
          <w:rFonts w:ascii="Times New Roman" w:eastAsia="Times New Roman" w:hAnsi="Times New Roman" w:cs="Times New Roman"/>
          <w:bCs/>
          <w:sz w:val="24"/>
          <w:szCs w:val="24"/>
        </w:rPr>
        <w:t xml:space="preserve">a </w:t>
      </w:r>
      <w:r w:rsidR="00DA2246">
        <w:rPr>
          <w:rFonts w:ascii="Times New Roman" w:eastAsia="Times New Roman" w:hAnsi="Times New Roman" w:cs="Times New Roman"/>
          <w:bCs/>
          <w:sz w:val="24"/>
          <w:szCs w:val="24"/>
        </w:rPr>
        <w:t xml:space="preserve">high probability </w:t>
      </w:r>
      <w:r w:rsidR="003B4B88">
        <w:rPr>
          <w:rFonts w:ascii="Times New Roman" w:eastAsia="Times New Roman" w:hAnsi="Times New Roman" w:cs="Times New Roman"/>
          <w:bCs/>
          <w:sz w:val="24"/>
          <w:szCs w:val="24"/>
        </w:rPr>
        <w:t>of being</w:t>
      </w:r>
      <w:r w:rsidR="00DA2246">
        <w:rPr>
          <w:rFonts w:ascii="Times New Roman" w:eastAsia="Times New Roman" w:hAnsi="Times New Roman" w:cs="Times New Roman"/>
          <w:bCs/>
          <w:sz w:val="24"/>
          <w:szCs w:val="24"/>
        </w:rPr>
        <w:t xml:space="preserve"> misclassified around the decision boundary</w:t>
      </w:r>
      <w:r w:rsidR="00823192">
        <w:rPr>
          <w:rFonts w:ascii="Times New Roman" w:eastAsia="Times New Roman" w:hAnsi="Times New Roman" w:cs="Times New Roman"/>
          <w:bCs/>
          <w:sz w:val="24"/>
          <w:szCs w:val="24"/>
        </w:rPr>
        <w:t xml:space="preserve"> </w:t>
      </w:r>
      <w:r w:rsidR="003B4B88">
        <w:rPr>
          <w:rFonts w:ascii="Times New Roman" w:eastAsia="Times New Roman" w:hAnsi="Times New Roman" w:cs="Times New Roman"/>
          <w:bCs/>
          <w:sz w:val="24"/>
          <w:szCs w:val="24"/>
        </w:rPr>
        <w:t>are</w:t>
      </w:r>
      <w:r w:rsidR="00823192">
        <w:rPr>
          <w:rFonts w:ascii="Times New Roman" w:eastAsia="Times New Roman" w:hAnsi="Times New Roman" w:cs="Times New Roman"/>
          <w:bCs/>
          <w:sz w:val="24"/>
          <w:szCs w:val="24"/>
        </w:rPr>
        <w:t xml:space="preserve"> eliminated using the SVM model.</w:t>
      </w:r>
      <w:r w:rsidR="003B4B88" w:rsidRPr="003B4B88">
        <w:rPr>
          <w:rFonts w:ascii="Times New Roman" w:eastAsia="Times New Roman" w:hAnsi="Times New Roman" w:cs="Times New Roman"/>
          <w:bCs/>
          <w:sz w:val="24"/>
          <w:szCs w:val="24"/>
        </w:rPr>
        <w:t xml:space="preserve"> The algorithm locates a hyperplane, which is essentially a boundary used for classification, to separate the support vectors.</w:t>
      </w:r>
    </w:p>
    <w:p w14:paraId="6DC865BA" w14:textId="426D5B16" w:rsidR="00DE045C" w:rsidRPr="003B4B88" w:rsidRDefault="00DE045C" w:rsidP="003B4B88">
      <w:pPr>
        <w:ind w:left="360"/>
        <w:rPr>
          <w:rFonts w:ascii="Times New Roman" w:eastAsia="Times New Roman" w:hAnsi="Times New Roman" w:cs="Times New Roman"/>
          <w:bCs/>
          <w:sz w:val="24"/>
          <w:szCs w:val="24"/>
        </w:rPr>
      </w:pPr>
    </w:p>
    <w:p w14:paraId="53C1F07E" w14:textId="74AB177F" w:rsidR="00FF70AD" w:rsidRDefault="00FE6F5D" w:rsidP="00E372B7">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Hyperparameter Tuning: </w:t>
      </w:r>
      <w:r w:rsidR="00593F9A">
        <w:rPr>
          <w:rFonts w:ascii="Times New Roman" w:eastAsia="Times New Roman" w:hAnsi="Times New Roman" w:cs="Times New Roman"/>
          <w:bCs/>
          <w:sz w:val="24"/>
          <w:szCs w:val="24"/>
        </w:rPr>
        <w:t xml:space="preserve">The hyperparameters are adjusted around a maximum of three </w:t>
      </w:r>
      <w:r w:rsidR="00C1528E">
        <w:rPr>
          <w:rFonts w:ascii="Times New Roman" w:eastAsia="Times New Roman" w:hAnsi="Times New Roman" w:cs="Times New Roman"/>
          <w:bCs/>
          <w:sz w:val="24"/>
          <w:szCs w:val="24"/>
        </w:rPr>
        <w:t>models</w:t>
      </w:r>
      <w:r w:rsidR="00593F9A">
        <w:rPr>
          <w:rFonts w:ascii="Times New Roman" w:eastAsia="Times New Roman" w:hAnsi="Times New Roman" w:cs="Times New Roman"/>
          <w:bCs/>
          <w:sz w:val="24"/>
          <w:szCs w:val="24"/>
        </w:rPr>
        <w:t xml:space="preserve"> for each classifier. The average cross validation scores are then calculated to</w:t>
      </w:r>
      <w:r w:rsidR="00C1528E">
        <w:rPr>
          <w:rFonts w:ascii="Times New Roman" w:eastAsia="Times New Roman" w:hAnsi="Times New Roman" w:cs="Times New Roman"/>
          <w:bCs/>
          <w:sz w:val="24"/>
          <w:szCs w:val="24"/>
        </w:rPr>
        <w:t xml:space="preserve"> find the optimal model withing and among the different classifiers.</w:t>
      </w:r>
    </w:p>
    <w:p w14:paraId="253A70C2" w14:textId="1BEAFEA4" w:rsidR="00085179" w:rsidRDefault="00085179" w:rsidP="00E372B7">
      <w:pPr>
        <w:rPr>
          <w:rFonts w:ascii="Times New Roman" w:eastAsia="Times New Roman" w:hAnsi="Times New Roman" w:cs="Times New Roman"/>
          <w:bCs/>
          <w:sz w:val="24"/>
          <w:szCs w:val="24"/>
        </w:rPr>
      </w:pPr>
    </w:p>
    <w:p w14:paraId="634AADCB" w14:textId="31009092" w:rsidR="00085179" w:rsidRPr="00085179" w:rsidRDefault="00085179" w:rsidP="00E372B7">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Model Testing &amp; Evaluation: </w:t>
      </w:r>
      <w:r>
        <w:rPr>
          <w:rFonts w:ascii="Times New Roman" w:eastAsia="Times New Roman" w:hAnsi="Times New Roman" w:cs="Times New Roman"/>
          <w:bCs/>
          <w:sz w:val="24"/>
          <w:szCs w:val="24"/>
        </w:rPr>
        <w:t>The model is</w:t>
      </w:r>
      <w:r w:rsidR="00A7187C">
        <w:rPr>
          <w:rFonts w:ascii="Times New Roman" w:eastAsia="Times New Roman" w:hAnsi="Times New Roman" w:cs="Times New Roman"/>
          <w:bCs/>
          <w:sz w:val="24"/>
          <w:szCs w:val="24"/>
        </w:rPr>
        <w:t xml:space="preserve"> applied to the testing data and evaluated using metrics such as accuracy,F1-score,recall,precision, etc.</w:t>
      </w:r>
    </w:p>
    <w:p w14:paraId="49A75914" w14:textId="77777777" w:rsidR="00C1528E" w:rsidRDefault="00C1528E" w:rsidP="00E372B7">
      <w:pPr>
        <w:rPr>
          <w:rFonts w:ascii="Times New Roman" w:eastAsia="Times New Roman" w:hAnsi="Times New Roman" w:cs="Times New Roman"/>
          <w:bCs/>
          <w:sz w:val="24"/>
          <w:szCs w:val="24"/>
        </w:rPr>
      </w:pPr>
    </w:p>
    <w:p w14:paraId="10BB43A6" w14:textId="7A998677" w:rsidR="00C1528E" w:rsidRDefault="00C1528E" w:rsidP="00E372B7">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GUI Development: </w:t>
      </w:r>
      <w:r>
        <w:rPr>
          <w:rFonts w:ascii="Times New Roman" w:eastAsia="Times New Roman" w:hAnsi="Times New Roman" w:cs="Times New Roman"/>
          <w:bCs/>
          <w:sz w:val="24"/>
          <w:szCs w:val="24"/>
        </w:rPr>
        <w:t>A</w:t>
      </w:r>
      <w:r w:rsidR="00A7187C">
        <w:rPr>
          <w:rFonts w:ascii="Times New Roman" w:eastAsia="Times New Roman" w:hAnsi="Times New Roman" w:cs="Times New Roman"/>
          <w:bCs/>
          <w:sz w:val="24"/>
          <w:szCs w:val="24"/>
        </w:rPr>
        <w:t xml:space="preserve"> Web Application is created using </w:t>
      </w:r>
      <w:proofErr w:type="spellStart"/>
      <w:r w:rsidR="00A7187C">
        <w:rPr>
          <w:rFonts w:ascii="Times New Roman" w:eastAsia="Times New Roman" w:hAnsi="Times New Roman" w:cs="Times New Roman"/>
          <w:bCs/>
          <w:sz w:val="24"/>
          <w:szCs w:val="24"/>
        </w:rPr>
        <w:t>Streamlit</w:t>
      </w:r>
      <w:proofErr w:type="spellEnd"/>
      <w:r w:rsidR="00A7187C">
        <w:rPr>
          <w:rFonts w:ascii="Times New Roman" w:eastAsia="Times New Roman" w:hAnsi="Times New Roman" w:cs="Times New Roman"/>
          <w:bCs/>
          <w:sz w:val="24"/>
          <w:szCs w:val="24"/>
        </w:rPr>
        <w:t xml:space="preserve"> and deploying the best model saved in a pickle file (.</w:t>
      </w:r>
      <w:proofErr w:type="spellStart"/>
      <w:r w:rsidR="00A7187C">
        <w:rPr>
          <w:rFonts w:ascii="Times New Roman" w:eastAsia="Times New Roman" w:hAnsi="Times New Roman" w:cs="Times New Roman"/>
          <w:bCs/>
          <w:sz w:val="24"/>
          <w:szCs w:val="24"/>
        </w:rPr>
        <w:t>pkl</w:t>
      </w:r>
      <w:proofErr w:type="spellEnd"/>
      <w:r w:rsidR="00A7187C">
        <w:rPr>
          <w:rFonts w:ascii="Times New Roman" w:eastAsia="Times New Roman" w:hAnsi="Times New Roman" w:cs="Times New Roman"/>
          <w:bCs/>
          <w:sz w:val="24"/>
          <w:szCs w:val="24"/>
        </w:rPr>
        <w:t xml:space="preserve">). The </w:t>
      </w:r>
      <w:r w:rsidR="009D10AE">
        <w:rPr>
          <w:rFonts w:ascii="Times New Roman" w:eastAsia="Times New Roman" w:hAnsi="Times New Roman" w:cs="Times New Roman"/>
          <w:bCs/>
          <w:sz w:val="24"/>
          <w:szCs w:val="24"/>
        </w:rPr>
        <w:t>test data can be predicted using the Web App if the banknote is forged or not.</w:t>
      </w:r>
    </w:p>
    <w:p w14:paraId="1E2A8247" w14:textId="77777777" w:rsidR="009D10AE" w:rsidRPr="00C1528E" w:rsidRDefault="009D10AE" w:rsidP="00E372B7">
      <w:pPr>
        <w:rPr>
          <w:rFonts w:ascii="Times New Roman" w:eastAsia="Times New Roman" w:hAnsi="Times New Roman" w:cs="Times New Roman"/>
          <w:bCs/>
          <w:sz w:val="24"/>
          <w:szCs w:val="24"/>
        </w:rPr>
      </w:pPr>
    </w:p>
    <w:p w14:paraId="2091AF80" w14:textId="7638800B" w:rsidR="00106F28" w:rsidRDefault="00106F28" w:rsidP="00E372B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AND DISCUSSION</w:t>
      </w:r>
    </w:p>
    <w:p w14:paraId="4DD687A1" w14:textId="77777777" w:rsidR="009F52A0" w:rsidRDefault="009F52A0" w:rsidP="00E372B7">
      <w:pPr>
        <w:rPr>
          <w:rFonts w:ascii="Times New Roman" w:eastAsia="Times New Roman" w:hAnsi="Times New Roman" w:cs="Times New Roman"/>
          <w:b/>
          <w:sz w:val="24"/>
          <w:szCs w:val="24"/>
        </w:rPr>
      </w:pPr>
    </w:p>
    <w:p w14:paraId="25B3C9DF" w14:textId="5E793005" w:rsidR="00D058F5" w:rsidRDefault="00A4728D" w:rsidP="00D058F5">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w:t>
      </w:r>
      <w:r w:rsidR="0076591B">
        <w:rPr>
          <w:rFonts w:ascii="Times New Roman" w:eastAsia="Times New Roman" w:hAnsi="Times New Roman" w:cs="Times New Roman"/>
          <w:bCs/>
          <w:sz w:val="24"/>
          <w:szCs w:val="24"/>
        </w:rPr>
        <w:t>cross-validation</w:t>
      </w:r>
      <w:r>
        <w:rPr>
          <w:rFonts w:ascii="Times New Roman" w:eastAsia="Times New Roman" w:hAnsi="Times New Roman" w:cs="Times New Roman"/>
          <w:bCs/>
          <w:sz w:val="24"/>
          <w:szCs w:val="24"/>
        </w:rPr>
        <w:t xml:space="preserve"> accuracy scores on the different classifiers are as follow</w:t>
      </w:r>
      <w:r w:rsidR="00D058F5">
        <w:rPr>
          <w:rFonts w:ascii="Times New Roman" w:eastAsia="Times New Roman" w:hAnsi="Times New Roman" w:cs="Times New Roman"/>
          <w:bCs/>
          <w:sz w:val="24"/>
          <w:szCs w:val="24"/>
        </w:rPr>
        <w:t>s:</w:t>
      </w:r>
    </w:p>
    <w:p w14:paraId="41E1E41C" w14:textId="54974918" w:rsidR="00D058F5" w:rsidRDefault="00D058F5" w:rsidP="00D058F5">
      <w:pPr>
        <w:jc w:val="center"/>
        <w:rPr>
          <w:rFonts w:ascii="Times New Roman" w:eastAsia="Times New Roman" w:hAnsi="Times New Roman" w:cs="Times New Roman"/>
          <w:bCs/>
          <w:sz w:val="24"/>
          <w:szCs w:val="24"/>
        </w:rPr>
      </w:pPr>
      <w:r w:rsidRPr="00D058F5">
        <w:rPr>
          <w:rFonts w:ascii="Times New Roman" w:eastAsia="Times New Roman" w:hAnsi="Times New Roman" w:cs="Times New Roman"/>
          <w:bCs/>
          <w:noProof/>
          <w:sz w:val="24"/>
          <w:szCs w:val="24"/>
        </w:rPr>
        <w:drawing>
          <wp:inline distT="0" distB="0" distL="0" distR="0" wp14:anchorId="4ADBEE58" wp14:editId="72538187">
            <wp:extent cx="3814790" cy="1247784"/>
            <wp:effectExtent l="0" t="0" r="0" b="0"/>
            <wp:docPr id="17750175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17509" name="Picture 1" descr="A black screen with white text&#10;&#10;Description automatically generated"/>
                    <pic:cNvPicPr/>
                  </pic:nvPicPr>
                  <pic:blipFill>
                    <a:blip r:embed="rId8"/>
                    <a:stretch>
                      <a:fillRect/>
                    </a:stretch>
                  </pic:blipFill>
                  <pic:spPr>
                    <a:xfrm>
                      <a:off x="0" y="0"/>
                      <a:ext cx="3814790" cy="1247784"/>
                    </a:xfrm>
                    <a:prstGeom prst="rect">
                      <a:avLst/>
                    </a:prstGeom>
                  </pic:spPr>
                </pic:pic>
              </a:graphicData>
            </a:graphic>
          </wp:inline>
        </w:drawing>
      </w:r>
    </w:p>
    <w:p w14:paraId="0D843CF7" w14:textId="77777777" w:rsidR="00D058F5" w:rsidRDefault="00D058F5" w:rsidP="00D058F5">
      <w:pPr>
        <w:rPr>
          <w:rFonts w:ascii="Times New Roman" w:eastAsia="Times New Roman" w:hAnsi="Times New Roman" w:cs="Times New Roman"/>
          <w:bCs/>
          <w:sz w:val="24"/>
          <w:szCs w:val="24"/>
        </w:rPr>
      </w:pPr>
    </w:p>
    <w:p w14:paraId="5F05B312" w14:textId="07F16838" w:rsidR="00D058F5" w:rsidRDefault="00D058F5" w:rsidP="00D058F5">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It is found that the SVM model has the highest training accuracy </w:t>
      </w:r>
      <w:r w:rsidR="0076591B">
        <w:rPr>
          <w:rFonts w:ascii="Times New Roman" w:eastAsia="Times New Roman" w:hAnsi="Times New Roman" w:cs="Times New Roman"/>
          <w:bCs/>
          <w:sz w:val="24"/>
          <w:szCs w:val="24"/>
        </w:rPr>
        <w:t xml:space="preserve">compared to the other classifiers. Hence the SVM model is applied </w:t>
      </w:r>
      <w:r w:rsidR="004A779E">
        <w:rPr>
          <w:rFonts w:ascii="Times New Roman" w:eastAsia="Times New Roman" w:hAnsi="Times New Roman" w:cs="Times New Roman"/>
          <w:bCs/>
          <w:sz w:val="24"/>
          <w:szCs w:val="24"/>
        </w:rPr>
        <w:t>to</w:t>
      </w:r>
      <w:r w:rsidR="0076591B">
        <w:rPr>
          <w:rFonts w:ascii="Times New Roman" w:eastAsia="Times New Roman" w:hAnsi="Times New Roman" w:cs="Times New Roman"/>
          <w:bCs/>
          <w:sz w:val="24"/>
          <w:szCs w:val="24"/>
        </w:rPr>
        <w:t xml:space="preserve"> the entire training and validation dataset. The Model Evaluation score is as follows.</w:t>
      </w:r>
    </w:p>
    <w:p w14:paraId="375E01C8" w14:textId="704F1DBE" w:rsidR="009C4A5C" w:rsidRDefault="002D164B" w:rsidP="009C4A5C">
      <w:pPr>
        <w:jc w:val="center"/>
        <w:rPr>
          <w:rFonts w:ascii="Times New Roman" w:eastAsia="Times New Roman" w:hAnsi="Times New Roman" w:cs="Times New Roman"/>
          <w:bCs/>
          <w:sz w:val="24"/>
          <w:szCs w:val="24"/>
        </w:rPr>
      </w:pPr>
      <w:r w:rsidRPr="002D164B">
        <w:rPr>
          <w:rFonts w:ascii="Times New Roman" w:eastAsia="Times New Roman" w:hAnsi="Times New Roman" w:cs="Times New Roman"/>
          <w:bCs/>
          <w:noProof/>
          <w:sz w:val="24"/>
          <w:szCs w:val="24"/>
        </w:rPr>
        <w:drawing>
          <wp:inline distT="0" distB="0" distL="0" distR="0" wp14:anchorId="33BA2650" wp14:editId="65FE2D43">
            <wp:extent cx="4162455" cy="1704987"/>
            <wp:effectExtent l="0" t="0" r="9525" b="9525"/>
            <wp:docPr id="15483159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15953" name="Picture 1" descr="A screenshot of a computer screen&#10;&#10;Description automatically generated"/>
                    <pic:cNvPicPr/>
                  </pic:nvPicPr>
                  <pic:blipFill>
                    <a:blip r:embed="rId9"/>
                    <a:stretch>
                      <a:fillRect/>
                    </a:stretch>
                  </pic:blipFill>
                  <pic:spPr>
                    <a:xfrm>
                      <a:off x="0" y="0"/>
                      <a:ext cx="4162455" cy="1704987"/>
                    </a:xfrm>
                    <a:prstGeom prst="rect">
                      <a:avLst/>
                    </a:prstGeom>
                  </pic:spPr>
                </pic:pic>
              </a:graphicData>
            </a:graphic>
          </wp:inline>
        </w:drawing>
      </w:r>
    </w:p>
    <w:p w14:paraId="26B383D5" w14:textId="1C923DF5" w:rsidR="009C4A5C" w:rsidRDefault="009C4A5C" w:rsidP="009C4A5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The F1-score shows high accuracy</w:t>
      </w:r>
      <w:r w:rsidR="00632D77">
        <w:rPr>
          <w:rFonts w:ascii="Times New Roman" w:eastAsia="Times New Roman" w:hAnsi="Times New Roman" w:cs="Times New Roman"/>
          <w:bCs/>
          <w:sz w:val="24"/>
          <w:szCs w:val="24"/>
        </w:rPr>
        <w:t xml:space="preserve"> for the model. The accuracy </w:t>
      </w:r>
      <w:r w:rsidR="009359C9">
        <w:rPr>
          <w:rFonts w:ascii="Times New Roman" w:eastAsia="Times New Roman" w:hAnsi="Times New Roman" w:cs="Times New Roman"/>
          <w:bCs/>
          <w:sz w:val="24"/>
          <w:szCs w:val="24"/>
        </w:rPr>
        <w:t>on test data</w:t>
      </w:r>
      <w:r w:rsidR="00632D77">
        <w:rPr>
          <w:rFonts w:ascii="Times New Roman" w:eastAsia="Times New Roman" w:hAnsi="Times New Roman" w:cs="Times New Roman"/>
          <w:bCs/>
          <w:sz w:val="24"/>
          <w:szCs w:val="24"/>
        </w:rPr>
        <w:t xml:space="preserve"> is as follows:</w:t>
      </w:r>
    </w:p>
    <w:p w14:paraId="58D12C81" w14:textId="6B0E6C1D" w:rsidR="00632D77" w:rsidRDefault="009359C9" w:rsidP="009359C9">
      <w:pPr>
        <w:jc w:val="center"/>
        <w:rPr>
          <w:rFonts w:ascii="Times New Roman" w:eastAsia="Times New Roman" w:hAnsi="Times New Roman" w:cs="Times New Roman"/>
          <w:bCs/>
          <w:sz w:val="24"/>
          <w:szCs w:val="24"/>
        </w:rPr>
      </w:pPr>
      <w:r w:rsidRPr="009359C9">
        <w:rPr>
          <w:rFonts w:ascii="Times New Roman" w:eastAsia="Times New Roman" w:hAnsi="Times New Roman" w:cs="Times New Roman"/>
          <w:bCs/>
          <w:noProof/>
          <w:sz w:val="24"/>
          <w:szCs w:val="24"/>
        </w:rPr>
        <w:drawing>
          <wp:inline distT="0" distB="0" distL="0" distR="0" wp14:anchorId="23567B7D" wp14:editId="47CC3411">
            <wp:extent cx="3324249" cy="419103"/>
            <wp:effectExtent l="0" t="0" r="9525" b="0"/>
            <wp:docPr id="106006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63888" name=""/>
                    <pic:cNvPicPr/>
                  </pic:nvPicPr>
                  <pic:blipFill>
                    <a:blip r:embed="rId10"/>
                    <a:stretch>
                      <a:fillRect/>
                    </a:stretch>
                  </pic:blipFill>
                  <pic:spPr>
                    <a:xfrm>
                      <a:off x="0" y="0"/>
                      <a:ext cx="3324249" cy="419103"/>
                    </a:xfrm>
                    <a:prstGeom prst="rect">
                      <a:avLst/>
                    </a:prstGeom>
                  </pic:spPr>
                </pic:pic>
              </a:graphicData>
            </a:graphic>
          </wp:inline>
        </w:drawing>
      </w:r>
    </w:p>
    <w:p w14:paraId="51EA49B5" w14:textId="77777777" w:rsidR="004F0043" w:rsidRDefault="004F0043" w:rsidP="009359C9">
      <w:pPr>
        <w:jc w:val="center"/>
        <w:rPr>
          <w:rFonts w:ascii="Times New Roman" w:eastAsia="Times New Roman" w:hAnsi="Times New Roman" w:cs="Times New Roman"/>
          <w:bCs/>
          <w:sz w:val="24"/>
          <w:szCs w:val="24"/>
        </w:rPr>
      </w:pPr>
    </w:p>
    <w:p w14:paraId="28E46E78" w14:textId="77777777" w:rsidR="004F0043" w:rsidRDefault="004F0043" w:rsidP="009359C9">
      <w:pPr>
        <w:jc w:val="center"/>
        <w:rPr>
          <w:rFonts w:ascii="Times New Roman" w:eastAsia="Times New Roman" w:hAnsi="Times New Roman" w:cs="Times New Roman"/>
          <w:bCs/>
          <w:sz w:val="24"/>
          <w:szCs w:val="24"/>
        </w:rPr>
      </w:pPr>
    </w:p>
    <w:p w14:paraId="23F00ABE" w14:textId="77777777" w:rsidR="009359C9" w:rsidRDefault="009359C9" w:rsidP="009359C9">
      <w:pPr>
        <w:rPr>
          <w:rFonts w:ascii="Times New Roman" w:eastAsia="Times New Roman" w:hAnsi="Times New Roman" w:cs="Times New Roman"/>
          <w:bCs/>
          <w:sz w:val="24"/>
          <w:szCs w:val="24"/>
        </w:rPr>
      </w:pPr>
    </w:p>
    <w:p w14:paraId="21F128B2" w14:textId="759C745D" w:rsidR="004A779E" w:rsidRPr="00F61DA8" w:rsidRDefault="00F61DA8" w:rsidP="009359C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GUI:</w:t>
      </w:r>
    </w:p>
    <w:p w14:paraId="1171A66D" w14:textId="77777777" w:rsidR="00A4728D" w:rsidRDefault="00A4728D" w:rsidP="00E372B7">
      <w:pPr>
        <w:rPr>
          <w:rFonts w:ascii="Times New Roman" w:eastAsia="Times New Roman" w:hAnsi="Times New Roman" w:cs="Times New Roman"/>
          <w:bCs/>
          <w:sz w:val="24"/>
          <w:szCs w:val="24"/>
        </w:rPr>
      </w:pPr>
    </w:p>
    <w:p w14:paraId="591770F3" w14:textId="0470EA20" w:rsidR="00F61DA8" w:rsidRPr="00A4728D" w:rsidRDefault="00F61DA8" w:rsidP="00E372B7">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Web App contains two pages</w:t>
      </w:r>
      <w:r w:rsidR="003930A9">
        <w:rPr>
          <w:rFonts w:ascii="Times New Roman" w:eastAsia="Times New Roman" w:hAnsi="Times New Roman" w:cs="Times New Roman"/>
          <w:bCs/>
          <w:sz w:val="24"/>
          <w:szCs w:val="24"/>
        </w:rPr>
        <w:t xml:space="preserve">. The first page i.e.  </w:t>
      </w:r>
      <w:r>
        <w:rPr>
          <w:rFonts w:ascii="Times New Roman" w:eastAsia="Times New Roman" w:hAnsi="Times New Roman" w:cs="Times New Roman"/>
          <w:bCs/>
          <w:sz w:val="24"/>
          <w:szCs w:val="24"/>
        </w:rPr>
        <w:t xml:space="preserve"> Homepage of the </w:t>
      </w:r>
      <w:proofErr w:type="spellStart"/>
      <w:r>
        <w:rPr>
          <w:rFonts w:ascii="Times New Roman" w:eastAsia="Times New Roman" w:hAnsi="Times New Roman" w:cs="Times New Roman"/>
          <w:bCs/>
          <w:sz w:val="24"/>
          <w:szCs w:val="24"/>
        </w:rPr>
        <w:t>BankNote</w:t>
      </w:r>
      <w:proofErr w:type="spellEnd"/>
      <w:r>
        <w:rPr>
          <w:rFonts w:ascii="Times New Roman" w:eastAsia="Times New Roman" w:hAnsi="Times New Roman" w:cs="Times New Roman"/>
          <w:bCs/>
          <w:sz w:val="24"/>
          <w:szCs w:val="24"/>
        </w:rPr>
        <w:t xml:space="preserve"> Authenticator App is as follows.</w:t>
      </w:r>
    </w:p>
    <w:p w14:paraId="2F0C7EAD" w14:textId="6B8FF5B2" w:rsidR="009F52A0" w:rsidRDefault="002140FB" w:rsidP="00E372B7">
      <w:pPr>
        <w:rPr>
          <w:rFonts w:ascii="Times New Roman" w:eastAsia="Times New Roman" w:hAnsi="Times New Roman" w:cs="Times New Roman"/>
          <w:b/>
          <w:sz w:val="24"/>
          <w:szCs w:val="24"/>
        </w:rPr>
      </w:pPr>
      <w:r w:rsidRPr="002140FB">
        <w:rPr>
          <w:rFonts w:ascii="Times New Roman" w:eastAsia="Times New Roman" w:hAnsi="Times New Roman" w:cs="Times New Roman"/>
          <w:b/>
          <w:noProof/>
          <w:sz w:val="24"/>
          <w:szCs w:val="24"/>
        </w:rPr>
        <w:lastRenderedPageBreak/>
        <w:drawing>
          <wp:inline distT="0" distB="0" distL="0" distR="0" wp14:anchorId="6BFC44FE" wp14:editId="65A5304C">
            <wp:extent cx="5731510" cy="3379470"/>
            <wp:effectExtent l="0" t="0" r="2540" b="0"/>
            <wp:docPr id="192865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55420" name=""/>
                    <pic:cNvPicPr/>
                  </pic:nvPicPr>
                  <pic:blipFill>
                    <a:blip r:embed="rId11"/>
                    <a:stretch>
                      <a:fillRect/>
                    </a:stretch>
                  </pic:blipFill>
                  <pic:spPr>
                    <a:xfrm>
                      <a:off x="0" y="0"/>
                      <a:ext cx="5731510" cy="3379470"/>
                    </a:xfrm>
                    <a:prstGeom prst="rect">
                      <a:avLst/>
                    </a:prstGeom>
                  </pic:spPr>
                </pic:pic>
              </a:graphicData>
            </a:graphic>
          </wp:inline>
        </w:drawing>
      </w:r>
    </w:p>
    <w:p w14:paraId="060DC94A" w14:textId="4FD47655" w:rsidR="009F52A0" w:rsidRPr="003930A9" w:rsidRDefault="003930A9" w:rsidP="00E372B7">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Using the sidebar</w:t>
      </w:r>
      <w:r w:rsidR="005C6FCD">
        <w:rPr>
          <w:rFonts w:ascii="Times New Roman" w:eastAsia="Times New Roman" w:hAnsi="Times New Roman" w:cs="Times New Roman"/>
          <w:bCs/>
          <w:sz w:val="24"/>
          <w:szCs w:val="24"/>
        </w:rPr>
        <w:t>, the user can navigate to the second page i.e. prediction page. The user is prompted to enter the parameters needed for the prediction.</w:t>
      </w:r>
    </w:p>
    <w:p w14:paraId="372B4B65" w14:textId="2A5FD881" w:rsidR="00CA6E78" w:rsidRDefault="00805A02" w:rsidP="00E372B7">
      <w:pPr>
        <w:rPr>
          <w:rFonts w:ascii="Times New Roman" w:eastAsia="Times New Roman" w:hAnsi="Times New Roman" w:cs="Times New Roman"/>
          <w:b/>
          <w:sz w:val="24"/>
          <w:szCs w:val="24"/>
        </w:rPr>
      </w:pPr>
      <w:r w:rsidRPr="00805A02">
        <w:rPr>
          <w:rFonts w:ascii="Times New Roman" w:eastAsia="Times New Roman" w:hAnsi="Times New Roman" w:cs="Times New Roman"/>
          <w:b/>
          <w:noProof/>
          <w:sz w:val="24"/>
          <w:szCs w:val="24"/>
        </w:rPr>
        <w:drawing>
          <wp:inline distT="0" distB="0" distL="0" distR="0" wp14:anchorId="0720685C" wp14:editId="6AD28C5E">
            <wp:extent cx="5731510" cy="3368675"/>
            <wp:effectExtent l="0" t="0" r="2540" b="3175"/>
            <wp:docPr id="338167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7260" name="Picture 1" descr="A screenshot of a computer&#10;&#10;Description automatically generated"/>
                    <pic:cNvPicPr/>
                  </pic:nvPicPr>
                  <pic:blipFill>
                    <a:blip r:embed="rId12"/>
                    <a:stretch>
                      <a:fillRect/>
                    </a:stretch>
                  </pic:blipFill>
                  <pic:spPr>
                    <a:xfrm>
                      <a:off x="0" y="0"/>
                      <a:ext cx="5731510" cy="3368675"/>
                    </a:xfrm>
                    <a:prstGeom prst="rect">
                      <a:avLst/>
                    </a:prstGeom>
                  </pic:spPr>
                </pic:pic>
              </a:graphicData>
            </a:graphic>
          </wp:inline>
        </w:drawing>
      </w:r>
    </w:p>
    <w:p w14:paraId="51F95853" w14:textId="77777777" w:rsidR="005C6FCD" w:rsidRDefault="005C6FCD" w:rsidP="00E372B7">
      <w:pPr>
        <w:rPr>
          <w:rFonts w:ascii="Times New Roman" w:eastAsia="Times New Roman" w:hAnsi="Times New Roman" w:cs="Times New Roman"/>
          <w:b/>
          <w:sz w:val="24"/>
          <w:szCs w:val="24"/>
        </w:rPr>
      </w:pPr>
    </w:p>
    <w:p w14:paraId="267A6E11" w14:textId="290451A6" w:rsidR="00FA4C52" w:rsidRPr="005C6FCD" w:rsidRDefault="00FA4C52" w:rsidP="00E372B7">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When clicked on the predict button</w:t>
      </w:r>
      <w:r w:rsidR="003A2F70">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the</w:t>
      </w:r>
      <w:r w:rsidR="003A2F70">
        <w:rPr>
          <w:rFonts w:ascii="Times New Roman" w:eastAsia="Times New Roman" w:hAnsi="Times New Roman" w:cs="Times New Roman"/>
          <w:bCs/>
          <w:sz w:val="24"/>
          <w:szCs w:val="24"/>
        </w:rPr>
        <w:t xml:space="preserve"> predict</w:t>
      </w:r>
      <w:r>
        <w:rPr>
          <w:rFonts w:ascii="Times New Roman" w:eastAsia="Times New Roman" w:hAnsi="Times New Roman" w:cs="Times New Roman"/>
          <w:bCs/>
          <w:sz w:val="24"/>
          <w:szCs w:val="24"/>
        </w:rPr>
        <w:t>ed</w:t>
      </w:r>
      <w:r w:rsidR="003A2F70">
        <w:rPr>
          <w:rFonts w:ascii="Times New Roman" w:eastAsia="Times New Roman" w:hAnsi="Times New Roman" w:cs="Times New Roman"/>
          <w:bCs/>
          <w:sz w:val="24"/>
          <w:szCs w:val="24"/>
        </w:rPr>
        <w:t xml:space="preserve"> class</w:t>
      </w:r>
      <w:r>
        <w:rPr>
          <w:rFonts w:ascii="Times New Roman" w:eastAsia="Times New Roman" w:hAnsi="Times New Roman" w:cs="Times New Roman"/>
          <w:bCs/>
          <w:sz w:val="24"/>
          <w:szCs w:val="24"/>
        </w:rPr>
        <w:t xml:space="preserve"> is displayed along with the message of what the binary number 1 or 0 stands for. The below image shows an example of a genuine banknote.</w:t>
      </w:r>
    </w:p>
    <w:p w14:paraId="77263AED" w14:textId="7EB2E8EA" w:rsidR="00AC6379" w:rsidRDefault="009664BB" w:rsidP="00E372B7">
      <w:pPr>
        <w:rPr>
          <w:rFonts w:ascii="Times New Roman" w:eastAsia="Times New Roman" w:hAnsi="Times New Roman" w:cs="Times New Roman"/>
          <w:b/>
          <w:sz w:val="24"/>
          <w:szCs w:val="24"/>
        </w:rPr>
      </w:pPr>
      <w:r w:rsidRPr="009664BB">
        <w:rPr>
          <w:rFonts w:ascii="Times New Roman" w:eastAsia="Times New Roman" w:hAnsi="Times New Roman" w:cs="Times New Roman"/>
          <w:b/>
          <w:sz w:val="24"/>
          <w:szCs w:val="24"/>
        </w:rPr>
        <w:lastRenderedPageBreak/>
        <w:drawing>
          <wp:inline distT="0" distB="0" distL="0" distR="0" wp14:anchorId="309E63B4" wp14:editId="7C81F5A4">
            <wp:extent cx="5731510" cy="3376930"/>
            <wp:effectExtent l="0" t="0" r="2540" b="0"/>
            <wp:docPr id="2755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721" name=""/>
                    <pic:cNvPicPr/>
                  </pic:nvPicPr>
                  <pic:blipFill>
                    <a:blip r:embed="rId13"/>
                    <a:stretch>
                      <a:fillRect/>
                    </a:stretch>
                  </pic:blipFill>
                  <pic:spPr>
                    <a:xfrm>
                      <a:off x="0" y="0"/>
                      <a:ext cx="5731510" cy="3376930"/>
                    </a:xfrm>
                    <a:prstGeom prst="rect">
                      <a:avLst/>
                    </a:prstGeom>
                  </pic:spPr>
                </pic:pic>
              </a:graphicData>
            </a:graphic>
          </wp:inline>
        </w:drawing>
      </w:r>
    </w:p>
    <w:p w14:paraId="6BD2CA0C" w14:textId="77777777" w:rsidR="00FA4C52" w:rsidRDefault="00FA4C52" w:rsidP="00E372B7">
      <w:pPr>
        <w:rPr>
          <w:rFonts w:ascii="Times New Roman" w:eastAsia="Times New Roman" w:hAnsi="Times New Roman" w:cs="Times New Roman"/>
          <w:b/>
          <w:sz w:val="24"/>
          <w:szCs w:val="24"/>
        </w:rPr>
      </w:pPr>
    </w:p>
    <w:p w14:paraId="1E9E2560" w14:textId="77777777" w:rsidR="00FA4C52" w:rsidRDefault="00FA4C52" w:rsidP="00E372B7">
      <w:pPr>
        <w:rPr>
          <w:rFonts w:ascii="Times New Roman" w:eastAsia="Times New Roman" w:hAnsi="Times New Roman" w:cs="Times New Roman"/>
          <w:b/>
          <w:sz w:val="24"/>
          <w:szCs w:val="24"/>
        </w:rPr>
      </w:pPr>
    </w:p>
    <w:p w14:paraId="5F247FB4" w14:textId="308B20E2" w:rsidR="00FA4C52" w:rsidRPr="00FA4C52" w:rsidRDefault="00FA4C52" w:rsidP="00E372B7">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image below shows an example of a forged banknote.</w:t>
      </w:r>
    </w:p>
    <w:p w14:paraId="0996A46E" w14:textId="21F6D68A" w:rsidR="004B47F9" w:rsidRDefault="00D8273A" w:rsidP="00E372B7">
      <w:pPr>
        <w:rPr>
          <w:rFonts w:ascii="Times New Roman" w:eastAsia="Times New Roman" w:hAnsi="Times New Roman" w:cs="Times New Roman"/>
          <w:b/>
          <w:sz w:val="24"/>
          <w:szCs w:val="24"/>
        </w:rPr>
      </w:pPr>
      <w:r w:rsidRPr="00D8273A">
        <w:rPr>
          <w:rFonts w:ascii="Times New Roman" w:eastAsia="Times New Roman" w:hAnsi="Times New Roman" w:cs="Times New Roman"/>
          <w:b/>
          <w:noProof/>
          <w:sz w:val="24"/>
          <w:szCs w:val="24"/>
        </w:rPr>
        <w:drawing>
          <wp:inline distT="0" distB="0" distL="0" distR="0" wp14:anchorId="1B174214" wp14:editId="0DB5C1AD">
            <wp:extent cx="5731510" cy="3390265"/>
            <wp:effectExtent l="0" t="0" r="2540" b="635"/>
            <wp:docPr id="46727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5503" name=""/>
                    <pic:cNvPicPr/>
                  </pic:nvPicPr>
                  <pic:blipFill>
                    <a:blip r:embed="rId14"/>
                    <a:stretch>
                      <a:fillRect/>
                    </a:stretch>
                  </pic:blipFill>
                  <pic:spPr>
                    <a:xfrm>
                      <a:off x="0" y="0"/>
                      <a:ext cx="5731510" cy="3390265"/>
                    </a:xfrm>
                    <a:prstGeom prst="rect">
                      <a:avLst/>
                    </a:prstGeom>
                  </pic:spPr>
                </pic:pic>
              </a:graphicData>
            </a:graphic>
          </wp:inline>
        </w:drawing>
      </w:r>
    </w:p>
    <w:p w14:paraId="029DB6A0" w14:textId="77777777" w:rsidR="00C15420" w:rsidRDefault="00C15420" w:rsidP="00E372B7">
      <w:pPr>
        <w:rPr>
          <w:rFonts w:ascii="Times New Roman" w:eastAsia="Times New Roman" w:hAnsi="Times New Roman" w:cs="Times New Roman"/>
          <w:b/>
          <w:sz w:val="24"/>
          <w:szCs w:val="24"/>
        </w:rPr>
      </w:pPr>
    </w:p>
    <w:p w14:paraId="279734CB" w14:textId="77777777" w:rsidR="00A37AA3" w:rsidRDefault="00A37AA3" w:rsidP="00E372B7">
      <w:pPr>
        <w:rPr>
          <w:rFonts w:ascii="Times New Roman" w:eastAsia="Times New Roman" w:hAnsi="Times New Roman" w:cs="Times New Roman"/>
          <w:b/>
          <w:sz w:val="24"/>
          <w:szCs w:val="24"/>
        </w:rPr>
      </w:pPr>
    </w:p>
    <w:p w14:paraId="728CB11F" w14:textId="60ED279A" w:rsidR="00FA11A2" w:rsidRPr="00FA11A2" w:rsidRDefault="00FA11A2" w:rsidP="00E372B7">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On selection of performance option, the accuracy and </w:t>
      </w:r>
      <w:r w:rsidR="000E6F78">
        <w:rPr>
          <w:rFonts w:ascii="Times New Roman" w:eastAsia="Times New Roman" w:hAnsi="Times New Roman" w:cs="Times New Roman"/>
          <w:bCs/>
          <w:sz w:val="24"/>
          <w:szCs w:val="24"/>
        </w:rPr>
        <w:t>confusion matrix of SVM model is shown as below.</w:t>
      </w:r>
    </w:p>
    <w:p w14:paraId="76957000" w14:textId="00B8B8C3" w:rsidR="009028BF" w:rsidRDefault="007851CC" w:rsidP="00E372B7">
      <w:pPr>
        <w:rPr>
          <w:rFonts w:ascii="Times New Roman" w:eastAsia="Times New Roman" w:hAnsi="Times New Roman" w:cs="Times New Roman"/>
          <w:b/>
          <w:sz w:val="24"/>
          <w:szCs w:val="24"/>
        </w:rPr>
      </w:pPr>
      <w:r w:rsidRPr="007851CC">
        <w:rPr>
          <w:rFonts w:ascii="Times New Roman" w:eastAsia="Times New Roman" w:hAnsi="Times New Roman" w:cs="Times New Roman"/>
          <w:b/>
          <w:sz w:val="24"/>
          <w:szCs w:val="24"/>
        </w:rPr>
        <w:lastRenderedPageBreak/>
        <w:drawing>
          <wp:inline distT="0" distB="0" distL="0" distR="0" wp14:anchorId="4994BBD9" wp14:editId="537B6467">
            <wp:extent cx="5731510" cy="1300480"/>
            <wp:effectExtent l="0" t="0" r="2540" b="0"/>
            <wp:docPr id="76619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95657" name=""/>
                    <pic:cNvPicPr/>
                  </pic:nvPicPr>
                  <pic:blipFill>
                    <a:blip r:embed="rId15"/>
                    <a:stretch>
                      <a:fillRect/>
                    </a:stretch>
                  </pic:blipFill>
                  <pic:spPr>
                    <a:xfrm>
                      <a:off x="0" y="0"/>
                      <a:ext cx="5731510" cy="1300480"/>
                    </a:xfrm>
                    <a:prstGeom prst="rect">
                      <a:avLst/>
                    </a:prstGeom>
                  </pic:spPr>
                </pic:pic>
              </a:graphicData>
            </a:graphic>
          </wp:inline>
        </w:drawing>
      </w:r>
    </w:p>
    <w:p w14:paraId="5C4B4734" w14:textId="092AF72F" w:rsidR="009028BF" w:rsidRDefault="00FA11A2" w:rsidP="00E372B7">
      <w:pPr>
        <w:rPr>
          <w:rFonts w:ascii="Times New Roman" w:eastAsia="Times New Roman" w:hAnsi="Times New Roman" w:cs="Times New Roman"/>
          <w:b/>
          <w:sz w:val="24"/>
          <w:szCs w:val="24"/>
        </w:rPr>
      </w:pPr>
      <w:r w:rsidRPr="00FA11A2">
        <w:rPr>
          <w:rFonts w:ascii="Times New Roman" w:eastAsia="Times New Roman" w:hAnsi="Times New Roman" w:cs="Times New Roman"/>
          <w:b/>
          <w:sz w:val="24"/>
          <w:szCs w:val="24"/>
        </w:rPr>
        <w:drawing>
          <wp:inline distT="0" distB="0" distL="0" distR="0" wp14:anchorId="50598E4E" wp14:editId="15714F07">
            <wp:extent cx="5731510" cy="3383915"/>
            <wp:effectExtent l="0" t="0" r="2540" b="6985"/>
            <wp:docPr id="1801348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48623" name="Picture 1" descr="A screenshot of a computer&#10;&#10;Description automatically generated"/>
                    <pic:cNvPicPr/>
                  </pic:nvPicPr>
                  <pic:blipFill>
                    <a:blip r:embed="rId16"/>
                    <a:stretch>
                      <a:fillRect/>
                    </a:stretch>
                  </pic:blipFill>
                  <pic:spPr>
                    <a:xfrm>
                      <a:off x="0" y="0"/>
                      <a:ext cx="5731510" cy="3383915"/>
                    </a:xfrm>
                    <a:prstGeom prst="rect">
                      <a:avLst/>
                    </a:prstGeom>
                  </pic:spPr>
                </pic:pic>
              </a:graphicData>
            </a:graphic>
          </wp:inline>
        </w:drawing>
      </w:r>
    </w:p>
    <w:p w14:paraId="55C18CB7" w14:textId="77777777" w:rsidR="00A37AA3" w:rsidRDefault="00A37AA3" w:rsidP="00E372B7">
      <w:pPr>
        <w:rPr>
          <w:rFonts w:ascii="Times New Roman" w:eastAsia="Times New Roman" w:hAnsi="Times New Roman" w:cs="Times New Roman"/>
          <w:b/>
          <w:sz w:val="24"/>
          <w:szCs w:val="24"/>
        </w:rPr>
      </w:pPr>
    </w:p>
    <w:p w14:paraId="0AE58AB1" w14:textId="59C72389" w:rsidR="00A37AA3" w:rsidRDefault="00A37AA3" w:rsidP="00E372B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w:t>
      </w:r>
    </w:p>
    <w:p w14:paraId="0BD5D396" w14:textId="2940BE9D" w:rsidR="00A37AA3" w:rsidRDefault="00450CE6" w:rsidP="00E372B7">
      <w:pPr>
        <w:rPr>
          <w:rFonts w:ascii="Times New Roman" w:eastAsia="Times New Roman" w:hAnsi="Times New Roman" w:cs="Times New Roman"/>
          <w:b/>
          <w:sz w:val="24"/>
          <w:szCs w:val="24"/>
        </w:rPr>
      </w:pPr>
      <w:r w:rsidRPr="00450CE6">
        <w:rPr>
          <w:rFonts w:ascii="Times New Roman" w:eastAsia="Times New Roman" w:hAnsi="Times New Roman" w:cs="Times New Roman"/>
          <w:b/>
          <w:noProof/>
          <w:sz w:val="24"/>
          <w:szCs w:val="24"/>
        </w:rPr>
        <w:drawing>
          <wp:inline distT="0" distB="0" distL="0" distR="0" wp14:anchorId="5AFF9B1A" wp14:editId="248A0CA6">
            <wp:extent cx="5731510" cy="3288030"/>
            <wp:effectExtent l="0" t="0" r="2540" b="7620"/>
            <wp:docPr id="1631783269" name="Picture 1"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83269" name="Picture 1" descr="A diagram of a software development&#10;&#10;Description automatically generated with medium confidence"/>
                    <pic:cNvPicPr/>
                  </pic:nvPicPr>
                  <pic:blipFill>
                    <a:blip r:embed="rId17"/>
                    <a:stretch>
                      <a:fillRect/>
                    </a:stretch>
                  </pic:blipFill>
                  <pic:spPr>
                    <a:xfrm>
                      <a:off x="0" y="0"/>
                      <a:ext cx="5731510" cy="3288030"/>
                    </a:xfrm>
                    <a:prstGeom prst="rect">
                      <a:avLst/>
                    </a:prstGeom>
                  </pic:spPr>
                </pic:pic>
              </a:graphicData>
            </a:graphic>
          </wp:inline>
        </w:drawing>
      </w:r>
    </w:p>
    <w:p w14:paraId="1B020ED3" w14:textId="77777777" w:rsidR="00FA4C52" w:rsidRDefault="00FA4C52" w:rsidP="00E372B7">
      <w:pPr>
        <w:rPr>
          <w:rFonts w:ascii="Times New Roman" w:eastAsia="Times New Roman" w:hAnsi="Times New Roman" w:cs="Times New Roman"/>
          <w:b/>
          <w:sz w:val="24"/>
          <w:szCs w:val="24"/>
        </w:rPr>
      </w:pPr>
    </w:p>
    <w:p w14:paraId="4B1786B7" w14:textId="77777777" w:rsidR="00450CE6" w:rsidRDefault="00450CE6" w:rsidP="00E372B7">
      <w:pPr>
        <w:rPr>
          <w:rFonts w:ascii="Times New Roman" w:eastAsia="Times New Roman" w:hAnsi="Times New Roman" w:cs="Times New Roman"/>
          <w:b/>
          <w:sz w:val="24"/>
          <w:szCs w:val="24"/>
        </w:rPr>
      </w:pPr>
    </w:p>
    <w:p w14:paraId="60AAC5D1" w14:textId="20EB6C12" w:rsidR="009F52A0" w:rsidRDefault="009F52A0" w:rsidP="00E372B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21ECE464" w14:textId="77777777" w:rsidR="00A37AA3" w:rsidRDefault="00A37AA3" w:rsidP="00E372B7">
      <w:pPr>
        <w:rPr>
          <w:rFonts w:ascii="Times New Roman" w:eastAsia="Times New Roman" w:hAnsi="Times New Roman" w:cs="Times New Roman"/>
          <w:b/>
          <w:sz w:val="24"/>
          <w:szCs w:val="24"/>
        </w:rPr>
      </w:pPr>
    </w:p>
    <w:p w14:paraId="6C72E3CE" w14:textId="16EFF6F4" w:rsidR="00551A5C" w:rsidRDefault="008C1F52" w:rsidP="00E372B7">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compa</w:t>
      </w:r>
      <w:r w:rsidR="00136D3F">
        <w:rPr>
          <w:rFonts w:ascii="Times New Roman" w:eastAsia="Times New Roman" w:hAnsi="Times New Roman" w:cs="Times New Roman"/>
          <w:bCs/>
          <w:sz w:val="24"/>
          <w:szCs w:val="24"/>
        </w:rPr>
        <w:t xml:space="preserve">rison of each classifier led to the final model </w:t>
      </w:r>
      <w:r w:rsidR="00A868AA">
        <w:rPr>
          <w:rFonts w:ascii="Times New Roman" w:eastAsia="Times New Roman" w:hAnsi="Times New Roman" w:cs="Times New Roman"/>
          <w:bCs/>
          <w:sz w:val="24"/>
          <w:szCs w:val="24"/>
        </w:rPr>
        <w:t>being</w:t>
      </w:r>
      <w:r w:rsidR="00136D3F">
        <w:rPr>
          <w:rFonts w:ascii="Times New Roman" w:eastAsia="Times New Roman" w:hAnsi="Times New Roman" w:cs="Times New Roman"/>
          <w:bCs/>
          <w:sz w:val="24"/>
          <w:szCs w:val="24"/>
        </w:rPr>
        <w:t xml:space="preserve"> a support vector machine</w:t>
      </w:r>
      <w:r w:rsidR="00942A47">
        <w:rPr>
          <w:rFonts w:ascii="Times New Roman" w:eastAsia="Times New Roman" w:hAnsi="Times New Roman" w:cs="Times New Roman"/>
          <w:bCs/>
          <w:sz w:val="24"/>
          <w:szCs w:val="24"/>
        </w:rPr>
        <w:t xml:space="preserve"> with a sigmoid kernel. </w:t>
      </w:r>
      <w:r w:rsidR="006773A8">
        <w:rPr>
          <w:rFonts w:ascii="Times New Roman" w:eastAsia="Times New Roman" w:hAnsi="Times New Roman" w:cs="Times New Roman"/>
          <w:bCs/>
          <w:sz w:val="24"/>
          <w:szCs w:val="24"/>
        </w:rPr>
        <w:t xml:space="preserve">It predicts the test </w:t>
      </w:r>
      <w:r w:rsidR="000A239A">
        <w:rPr>
          <w:rFonts w:ascii="Times New Roman" w:eastAsia="Times New Roman" w:hAnsi="Times New Roman" w:cs="Times New Roman"/>
          <w:bCs/>
          <w:sz w:val="24"/>
          <w:szCs w:val="24"/>
        </w:rPr>
        <w:t>samples with 97.8% accuracy</w:t>
      </w:r>
      <w:r w:rsidR="00AA52DA">
        <w:rPr>
          <w:rFonts w:ascii="Times New Roman" w:eastAsia="Times New Roman" w:hAnsi="Times New Roman" w:cs="Times New Roman"/>
          <w:bCs/>
          <w:sz w:val="24"/>
          <w:szCs w:val="24"/>
        </w:rPr>
        <w:t xml:space="preserve">. Based on the </w:t>
      </w:r>
      <w:r w:rsidR="00A868AA">
        <w:rPr>
          <w:rFonts w:ascii="Times New Roman" w:eastAsia="Times New Roman" w:hAnsi="Times New Roman" w:cs="Times New Roman"/>
          <w:bCs/>
          <w:sz w:val="24"/>
          <w:szCs w:val="24"/>
        </w:rPr>
        <w:t xml:space="preserve">results, the model performs well with a mere </w:t>
      </w:r>
      <w:r w:rsidR="004100B3">
        <w:rPr>
          <w:rFonts w:ascii="Times New Roman" w:eastAsia="Times New Roman" w:hAnsi="Times New Roman" w:cs="Times New Roman"/>
          <w:bCs/>
          <w:sz w:val="24"/>
          <w:szCs w:val="24"/>
        </w:rPr>
        <w:t>number</w:t>
      </w:r>
      <w:r w:rsidR="00A868AA">
        <w:rPr>
          <w:rFonts w:ascii="Times New Roman" w:eastAsia="Times New Roman" w:hAnsi="Times New Roman" w:cs="Times New Roman"/>
          <w:bCs/>
          <w:sz w:val="24"/>
          <w:szCs w:val="24"/>
        </w:rPr>
        <w:t xml:space="preserve"> of false negatives. </w:t>
      </w:r>
      <w:r w:rsidR="007D6D76" w:rsidRPr="007D6D76">
        <w:rPr>
          <w:rFonts w:ascii="Times New Roman" w:eastAsia="Times New Roman" w:hAnsi="Times New Roman" w:cs="Times New Roman"/>
          <w:bCs/>
          <w:sz w:val="24"/>
          <w:szCs w:val="24"/>
        </w:rPr>
        <w:t>Considering the high accuracy of the model, it can be confidently deployed for real-time banknote authentication in practical applications.</w:t>
      </w:r>
      <w:r w:rsidR="00481486">
        <w:rPr>
          <w:rFonts w:ascii="Times New Roman" w:eastAsia="Times New Roman" w:hAnsi="Times New Roman" w:cs="Times New Roman"/>
          <w:bCs/>
          <w:sz w:val="24"/>
          <w:szCs w:val="24"/>
        </w:rPr>
        <w:t xml:space="preserve"> </w:t>
      </w:r>
      <w:r w:rsidR="004100B3">
        <w:rPr>
          <w:rFonts w:ascii="Times New Roman" w:eastAsia="Times New Roman" w:hAnsi="Times New Roman" w:cs="Times New Roman"/>
          <w:bCs/>
          <w:sz w:val="24"/>
          <w:szCs w:val="24"/>
        </w:rPr>
        <w:t xml:space="preserve">Furthermore real time </w:t>
      </w:r>
      <w:r w:rsidR="009028BF">
        <w:rPr>
          <w:rFonts w:ascii="Times New Roman" w:eastAsia="Times New Roman" w:hAnsi="Times New Roman" w:cs="Times New Roman"/>
          <w:bCs/>
          <w:sz w:val="24"/>
          <w:szCs w:val="24"/>
        </w:rPr>
        <w:t>banknotes can be used by utilizing OpenCV features and extracting the required features through Python libraries.</w:t>
      </w:r>
      <w:r w:rsidR="00481486">
        <w:rPr>
          <w:rFonts w:ascii="Times New Roman" w:eastAsia="Times New Roman" w:hAnsi="Times New Roman" w:cs="Times New Roman"/>
          <w:bCs/>
          <w:sz w:val="24"/>
          <w:szCs w:val="24"/>
        </w:rPr>
        <w:t xml:space="preserve"> </w:t>
      </w:r>
      <w:r w:rsidR="00481486" w:rsidRPr="00481486">
        <w:rPr>
          <w:rFonts w:ascii="Times New Roman" w:eastAsia="Times New Roman" w:hAnsi="Times New Roman" w:cs="Times New Roman"/>
          <w:bCs/>
          <w:sz w:val="24"/>
          <w:szCs w:val="24"/>
        </w:rPr>
        <w:t>OpenCV offers robust computer vision capabilities, making it suitable for tasks such as image processing and feature extraction.</w:t>
      </w:r>
    </w:p>
    <w:p w14:paraId="5193DE87" w14:textId="77777777" w:rsidR="004100B3" w:rsidRPr="00A868AA" w:rsidRDefault="004100B3" w:rsidP="00E372B7">
      <w:pPr>
        <w:rPr>
          <w:rFonts w:ascii="Times New Roman" w:eastAsia="Times New Roman" w:hAnsi="Times New Roman" w:cs="Times New Roman"/>
          <w:bCs/>
          <w:sz w:val="24"/>
          <w:szCs w:val="24"/>
        </w:rPr>
      </w:pPr>
    </w:p>
    <w:p w14:paraId="5AD607AA" w14:textId="557A7D6F" w:rsidR="00DC6075" w:rsidRPr="00EC5D77" w:rsidRDefault="00DC6075" w:rsidP="005A2330">
      <w:pPr>
        <w:spacing w:after="136" w:line="259" w:lineRule="auto"/>
        <w:ind w:left="-5"/>
        <w:rPr>
          <w:rFonts w:ascii="Times New Roman" w:eastAsia="Times New Roman" w:hAnsi="Times New Roman" w:cs="Times New Roman"/>
          <w:b/>
          <w:sz w:val="24"/>
          <w:szCs w:val="24"/>
        </w:rPr>
      </w:pPr>
      <w:r w:rsidRPr="00EC5D77">
        <w:rPr>
          <w:rFonts w:ascii="Times New Roman" w:eastAsia="Times New Roman" w:hAnsi="Times New Roman" w:cs="Times New Roman"/>
          <w:b/>
          <w:sz w:val="24"/>
          <w:szCs w:val="24"/>
        </w:rPr>
        <w:t>REFERENCES</w:t>
      </w:r>
    </w:p>
    <w:p w14:paraId="248C94F0" w14:textId="77777777" w:rsidR="000E4798" w:rsidRPr="00EC5D77" w:rsidRDefault="000E4798" w:rsidP="00D7088F">
      <w:pPr>
        <w:pStyle w:val="NormalWeb"/>
        <w:spacing w:before="0" w:beforeAutospacing="0" w:after="0" w:afterAutospacing="0"/>
      </w:pPr>
    </w:p>
    <w:p w14:paraId="619F2F3D" w14:textId="5B42964B" w:rsidR="009C10C6" w:rsidRPr="00EC5D77" w:rsidRDefault="009C10C6" w:rsidP="009C10C6">
      <w:pPr>
        <w:pStyle w:val="NormalWeb"/>
        <w:numPr>
          <w:ilvl w:val="0"/>
          <w:numId w:val="7"/>
        </w:numPr>
        <w:spacing w:before="0" w:beforeAutospacing="0" w:after="0" w:afterAutospacing="0"/>
      </w:pPr>
      <w:r w:rsidRPr="00EC5D77">
        <w:t xml:space="preserve">A. Upadhyaya, V. </w:t>
      </w:r>
      <w:proofErr w:type="spellStart"/>
      <w:r w:rsidRPr="00EC5D77">
        <w:t>Shokeen</w:t>
      </w:r>
      <w:proofErr w:type="spellEnd"/>
      <w:r w:rsidRPr="00EC5D77">
        <w:t xml:space="preserve">, and G. Srivastava, “Analysis of Counterfeit Currency Detection Techniques for Classification Model,” </w:t>
      </w:r>
      <w:r w:rsidRPr="00EC5D77">
        <w:rPr>
          <w:i/>
          <w:iCs/>
        </w:rPr>
        <w:t>International Conference on Computing Communication and Automation (ICCCA)</w:t>
      </w:r>
      <w:r w:rsidRPr="00EC5D77">
        <w:t xml:space="preserve">, Dec. 2018, </w:t>
      </w:r>
      <w:proofErr w:type="spellStart"/>
      <w:r w:rsidRPr="00EC5D77">
        <w:t>doi</w:t>
      </w:r>
      <w:proofErr w:type="spellEnd"/>
      <w:r w:rsidRPr="00EC5D77">
        <w:t>: 10.1109/ccaa.2018.8777704.</w:t>
      </w:r>
    </w:p>
    <w:p w14:paraId="1310FC60" w14:textId="77777777" w:rsidR="001535FD" w:rsidRPr="00EC5D77" w:rsidRDefault="00836705" w:rsidP="001535FD">
      <w:pPr>
        <w:pStyle w:val="NormalWeb"/>
        <w:numPr>
          <w:ilvl w:val="0"/>
          <w:numId w:val="7"/>
        </w:numPr>
        <w:spacing w:before="0" w:beforeAutospacing="0" w:after="0" w:afterAutospacing="0"/>
      </w:pPr>
      <w:r w:rsidRPr="00EC5D77">
        <w:t xml:space="preserve">M. Singh, P. </w:t>
      </w:r>
      <w:proofErr w:type="spellStart"/>
      <w:r w:rsidRPr="00EC5D77">
        <w:t>Ozarde</w:t>
      </w:r>
      <w:proofErr w:type="spellEnd"/>
      <w:r w:rsidRPr="00EC5D77">
        <w:t xml:space="preserve">, and K. Abhiram, “Image Processing Based Detection of Counterfeit Indian Bank Notes,” </w:t>
      </w:r>
      <w:r w:rsidRPr="00EC5D77">
        <w:rPr>
          <w:i/>
          <w:iCs/>
        </w:rPr>
        <w:t>9</w:t>
      </w:r>
      <w:r w:rsidRPr="00EC5D77">
        <w:rPr>
          <w:i/>
          <w:iCs/>
          <w:vertAlign w:val="superscript"/>
        </w:rPr>
        <w:t>th</w:t>
      </w:r>
      <w:r w:rsidRPr="00EC5D77">
        <w:rPr>
          <w:i/>
          <w:iCs/>
        </w:rPr>
        <w:t xml:space="preserve"> ICCCNT</w:t>
      </w:r>
      <w:r w:rsidRPr="00EC5D77">
        <w:t xml:space="preserve">, Jul. 2018, </w:t>
      </w:r>
      <w:proofErr w:type="spellStart"/>
      <w:r w:rsidRPr="00EC5D77">
        <w:t>doi</w:t>
      </w:r>
      <w:proofErr w:type="spellEnd"/>
      <w:r w:rsidRPr="00EC5D77">
        <w:t>: 10.1109/icccnt.2018.8493763.</w:t>
      </w:r>
    </w:p>
    <w:p w14:paraId="0EBDB86A" w14:textId="51885300" w:rsidR="008E08DE" w:rsidRPr="00EC5D77" w:rsidRDefault="008E08DE" w:rsidP="008E08DE">
      <w:pPr>
        <w:pStyle w:val="NormalWeb"/>
        <w:numPr>
          <w:ilvl w:val="0"/>
          <w:numId w:val="7"/>
        </w:numPr>
        <w:spacing w:before="0" w:beforeAutospacing="0" w:after="0" w:afterAutospacing="0"/>
      </w:pPr>
      <w:r w:rsidRPr="00EC5D77">
        <w:t xml:space="preserve">S. Shahani, A. </w:t>
      </w:r>
      <w:proofErr w:type="spellStart"/>
      <w:r w:rsidRPr="00EC5D77">
        <w:t>Jagiasi</w:t>
      </w:r>
      <w:proofErr w:type="spellEnd"/>
      <w:r w:rsidRPr="00EC5D77">
        <w:t xml:space="preserve">, and R. Priya, “Analysis of Banknote Authentication System using Machine Learning Techniques,” </w:t>
      </w:r>
      <w:r w:rsidRPr="00EC5D77">
        <w:rPr>
          <w:i/>
          <w:iCs/>
        </w:rPr>
        <w:t>International Journal of Computer Applications</w:t>
      </w:r>
      <w:r w:rsidRPr="00EC5D77">
        <w:t xml:space="preserve">, vol. 179, no. 20, pp. 22–26, Feb. 2018, </w:t>
      </w:r>
      <w:proofErr w:type="spellStart"/>
      <w:r w:rsidRPr="00EC5D77">
        <w:t>doi</w:t>
      </w:r>
      <w:proofErr w:type="spellEnd"/>
      <w:r w:rsidRPr="00EC5D77">
        <w:t>: 10.5120/ijca2018916343.</w:t>
      </w:r>
    </w:p>
    <w:p w14:paraId="293FD2E6" w14:textId="1371C6D0" w:rsidR="009C10C6" w:rsidRPr="00EC5D77" w:rsidRDefault="001535FD" w:rsidP="001535FD">
      <w:pPr>
        <w:pStyle w:val="NormalWeb"/>
        <w:numPr>
          <w:ilvl w:val="0"/>
          <w:numId w:val="7"/>
        </w:numPr>
        <w:spacing w:before="0" w:beforeAutospacing="0" w:after="0" w:afterAutospacing="0"/>
      </w:pPr>
      <w:r w:rsidRPr="00EC5D77">
        <w:rPr>
          <w:color w:val="222222"/>
          <w:shd w:val="clear" w:color="auto" w:fill="FFFFFF"/>
        </w:rPr>
        <w:t>Ragavi, E. “Banknote Authentication Analysis Using Python K-Means Clustering.” </w:t>
      </w:r>
      <w:r w:rsidRPr="00EC5D77">
        <w:rPr>
          <w:i/>
          <w:iCs/>
          <w:color w:val="222222"/>
          <w:shd w:val="clear" w:color="auto" w:fill="FFFFFF"/>
        </w:rPr>
        <w:t>International Journal of Innovative Science and Research Technology</w:t>
      </w:r>
      <w:r w:rsidRPr="00EC5D77">
        <w:rPr>
          <w:color w:val="222222"/>
          <w:shd w:val="clear" w:color="auto" w:fill="FFFFFF"/>
        </w:rPr>
        <w:t> 5.10 (2020): 80-82.</w:t>
      </w:r>
    </w:p>
    <w:p w14:paraId="3A4DA55D" w14:textId="0C9E41D4" w:rsidR="007B2F2E" w:rsidRPr="00EC5D77" w:rsidRDefault="007B2F2E" w:rsidP="007B2F2E">
      <w:pPr>
        <w:pStyle w:val="NormalWeb"/>
        <w:numPr>
          <w:ilvl w:val="0"/>
          <w:numId w:val="7"/>
        </w:numPr>
      </w:pPr>
      <w:r w:rsidRPr="00EC5D77">
        <w:t xml:space="preserve">Khairy, R., Hussein, A., &amp; </w:t>
      </w:r>
      <w:proofErr w:type="spellStart"/>
      <w:r w:rsidRPr="00EC5D77">
        <w:t>ALRikabi</w:t>
      </w:r>
      <w:proofErr w:type="spellEnd"/>
      <w:r w:rsidRPr="00EC5D77">
        <w:t xml:space="preserve">, H. (2021, February 28). The Detection of Counterfeit Banknotes Using Ensemble Learning Techniques of AdaBoost and Voting. </w:t>
      </w:r>
      <w:r w:rsidRPr="00EC5D77">
        <w:rPr>
          <w:i/>
          <w:iCs/>
        </w:rPr>
        <w:t>International Journal of Intelligent Engineering and Systems</w:t>
      </w:r>
      <w:r w:rsidRPr="00EC5D77">
        <w:t xml:space="preserve">, </w:t>
      </w:r>
      <w:r w:rsidRPr="00EC5D77">
        <w:rPr>
          <w:i/>
          <w:iCs/>
        </w:rPr>
        <w:t>14</w:t>
      </w:r>
      <w:r w:rsidRPr="00EC5D77">
        <w:t xml:space="preserve">(1), 326–339. </w:t>
      </w:r>
      <w:hyperlink r:id="rId18" w:history="1">
        <w:r w:rsidR="000570E5" w:rsidRPr="00EC5D77">
          <w:rPr>
            <w:rStyle w:val="Hyperlink"/>
          </w:rPr>
          <w:t>https://doi.org/10.22266/ijies2021.0228.31</w:t>
        </w:r>
      </w:hyperlink>
    </w:p>
    <w:p w14:paraId="4AA093EB" w14:textId="606EB167" w:rsidR="00AA73B2" w:rsidRPr="00EC5D77" w:rsidRDefault="009F6B6D" w:rsidP="009F6B6D">
      <w:pPr>
        <w:pStyle w:val="NormalWeb"/>
        <w:numPr>
          <w:ilvl w:val="0"/>
          <w:numId w:val="7"/>
        </w:numPr>
        <w:spacing w:before="0" w:beforeAutospacing="0" w:after="0" w:afterAutospacing="0"/>
      </w:pPr>
      <w:r w:rsidRPr="00EC5D77">
        <w:t xml:space="preserve">Bhatia, Kedia, and Shroff, “Fake Currency Detection with Machine Learning Algorithm and Image Processing,” in </w:t>
      </w:r>
      <w:r w:rsidRPr="00EC5D77">
        <w:rPr>
          <w:i/>
          <w:iCs/>
        </w:rPr>
        <w:t>Proceedings of the Fifth International Conference on Intelligent Computing and Control Systems</w:t>
      </w:r>
      <w:r w:rsidRPr="00EC5D77">
        <w:t xml:space="preserve">, 2021. </w:t>
      </w:r>
      <w:proofErr w:type="spellStart"/>
      <w:r w:rsidRPr="00EC5D77">
        <w:t>doi</w:t>
      </w:r>
      <w:proofErr w:type="spellEnd"/>
      <w:r w:rsidRPr="00EC5D77">
        <w:t>: 10.1109/ICICCS51141.2021.9432274.</w:t>
      </w:r>
    </w:p>
    <w:p w14:paraId="05A92975" w14:textId="4FBE3737" w:rsidR="004C6B22" w:rsidRPr="00EC5D77" w:rsidRDefault="00184E1C" w:rsidP="007B2F2E">
      <w:pPr>
        <w:pStyle w:val="NormalWeb"/>
        <w:numPr>
          <w:ilvl w:val="0"/>
          <w:numId w:val="7"/>
        </w:numPr>
      </w:pPr>
      <w:r w:rsidRPr="00EC5D77">
        <w:t xml:space="preserve">Khairy, Rihab Salah, Ameer Saleh Hussein, and Haider TH Salim </w:t>
      </w:r>
      <w:proofErr w:type="spellStart"/>
      <w:r w:rsidRPr="00EC5D77">
        <w:t>ALRikabi</w:t>
      </w:r>
      <w:proofErr w:type="spellEnd"/>
      <w:r w:rsidRPr="00EC5D77">
        <w:t>. "The Detection of Counterfeit Banknotes Using Ensemble Learning Techniques of AdaBoost and Voting." International Journal of Intelligent Engineering &amp; Systems 14.1 (2021).</w:t>
      </w:r>
    </w:p>
    <w:p w14:paraId="58070741" w14:textId="77777777" w:rsidR="004144AF" w:rsidRPr="00EC5D77" w:rsidRDefault="004144AF" w:rsidP="004144AF">
      <w:pPr>
        <w:pStyle w:val="NormalWeb"/>
        <w:numPr>
          <w:ilvl w:val="0"/>
          <w:numId w:val="7"/>
        </w:numPr>
      </w:pPr>
      <w:r w:rsidRPr="00EC5D77">
        <w:t xml:space="preserve">Wang, A., </w:t>
      </w:r>
      <w:proofErr w:type="spellStart"/>
      <w:r w:rsidRPr="00EC5D77">
        <w:t>Goldsztein</w:t>
      </w:r>
      <w:proofErr w:type="spellEnd"/>
      <w:r w:rsidRPr="00EC5D77">
        <w:t xml:space="preserve">, G., &amp; Sun, Z. (2022, August 31). Banknote Authentication Using Logistic Regression and Artificial Neural Networks. </w:t>
      </w:r>
      <w:r w:rsidRPr="00EC5D77">
        <w:rPr>
          <w:i/>
          <w:iCs/>
        </w:rPr>
        <w:t>Journal of Student Research</w:t>
      </w:r>
      <w:r w:rsidRPr="00EC5D77">
        <w:t xml:space="preserve">, </w:t>
      </w:r>
      <w:r w:rsidRPr="00EC5D77">
        <w:rPr>
          <w:i/>
          <w:iCs/>
        </w:rPr>
        <w:t>11</w:t>
      </w:r>
      <w:r w:rsidRPr="00EC5D77">
        <w:t>(3). https://doi.org/10.47611/jsrhs.v11i3.3777</w:t>
      </w:r>
    </w:p>
    <w:p w14:paraId="02FC7B73" w14:textId="77777777" w:rsidR="004B6F88" w:rsidRPr="00EC5D77" w:rsidRDefault="004B6F88" w:rsidP="004B6F88">
      <w:pPr>
        <w:pStyle w:val="NormalWeb"/>
        <w:numPr>
          <w:ilvl w:val="0"/>
          <w:numId w:val="7"/>
        </w:numPr>
        <w:spacing w:before="0" w:beforeAutospacing="0" w:after="0" w:afterAutospacing="0"/>
      </w:pPr>
      <w:r w:rsidRPr="00EC5D77">
        <w:t xml:space="preserve">A. Yadav, T. Jain, V. K. Verma, and V. Pal, “Evaluation of Machine Learning Algorithms for the Detection of Fake Bank Currency,” </w:t>
      </w:r>
      <w:r w:rsidRPr="00EC5D77">
        <w:rPr>
          <w:i/>
          <w:iCs/>
        </w:rPr>
        <w:t>JOURNAL OF ALGEBRAIC STATISTICS</w:t>
      </w:r>
      <w:r w:rsidRPr="00EC5D77">
        <w:t xml:space="preserve">, Jan. 2021, </w:t>
      </w:r>
      <w:proofErr w:type="spellStart"/>
      <w:r w:rsidRPr="00EC5D77">
        <w:t>doi</w:t>
      </w:r>
      <w:proofErr w:type="spellEnd"/>
      <w:r w:rsidRPr="00EC5D77">
        <w:t>: 10.1109/confluence51648.2021.9377127.</w:t>
      </w:r>
    </w:p>
    <w:p w14:paraId="2BB33D37" w14:textId="2F2BAED4" w:rsidR="00413691" w:rsidRPr="00EC5D77" w:rsidRDefault="001E6FD7" w:rsidP="00413691">
      <w:pPr>
        <w:pStyle w:val="NormalWeb"/>
        <w:numPr>
          <w:ilvl w:val="0"/>
          <w:numId w:val="7"/>
        </w:numPr>
        <w:spacing w:before="0" w:beforeAutospacing="0" w:after="0" w:afterAutospacing="0"/>
      </w:pPr>
      <w:r w:rsidRPr="00EC5D77">
        <w:t xml:space="preserve">Sharma, Prathap, and J. Hussain, Eds., “A Comparative Investigation on the use of Machine Learning Techniques for Currency Authentication,” </w:t>
      </w:r>
      <w:r w:rsidRPr="00EC5D77">
        <w:rPr>
          <w:i/>
          <w:iCs/>
        </w:rPr>
        <w:t>First International Conference on Artificial Intelligence Trends and Pattern Recognition (ICAITPR)</w:t>
      </w:r>
      <w:r w:rsidRPr="00EC5D77">
        <w:t xml:space="preserve">, 2021, </w:t>
      </w:r>
      <w:proofErr w:type="spellStart"/>
      <w:r w:rsidRPr="00EC5D77">
        <w:t>doi</w:t>
      </w:r>
      <w:proofErr w:type="spellEnd"/>
      <w:r w:rsidRPr="00EC5D77">
        <w:t>: 10.1109/ICAITPR51569.2022.9844207.</w:t>
      </w:r>
    </w:p>
    <w:p w14:paraId="29CDFD1D" w14:textId="77777777" w:rsidR="00353149" w:rsidRPr="00EC5D77" w:rsidRDefault="00353149" w:rsidP="00353149">
      <w:pPr>
        <w:pStyle w:val="NormalWeb"/>
        <w:numPr>
          <w:ilvl w:val="0"/>
          <w:numId w:val="7"/>
        </w:numPr>
      </w:pPr>
      <w:r w:rsidRPr="00EC5D77">
        <w:lastRenderedPageBreak/>
        <w:t xml:space="preserve">A. K. Rout, A. </w:t>
      </w:r>
      <w:proofErr w:type="spellStart"/>
      <w:r w:rsidRPr="00EC5D77">
        <w:t>Shety</w:t>
      </w:r>
      <w:proofErr w:type="spellEnd"/>
      <w:r w:rsidRPr="00EC5D77">
        <w:t xml:space="preserve"> and K. </w:t>
      </w:r>
      <w:proofErr w:type="spellStart"/>
      <w:r w:rsidRPr="00EC5D77">
        <w:t>Modekurti</w:t>
      </w:r>
      <w:proofErr w:type="spellEnd"/>
      <w:r w:rsidRPr="00EC5D77">
        <w:t xml:space="preserve">, "Counterfeit Regulation through Machine Learning Approach and Deployment in Dockers," 2022 12th International Conference on Cloud Computing, Data Science &amp; Engineering (Confluence), Noida, India, 2022, pp. 500-507, </w:t>
      </w:r>
      <w:proofErr w:type="spellStart"/>
      <w:r w:rsidRPr="00EC5D77">
        <w:t>doi</w:t>
      </w:r>
      <w:proofErr w:type="spellEnd"/>
      <w:r w:rsidRPr="00EC5D77">
        <w:t>: 10.1109/Confluence52989.2022.9734203.</w:t>
      </w:r>
    </w:p>
    <w:p w14:paraId="042E82EB" w14:textId="7394D9DB" w:rsidR="00413691" w:rsidRPr="00EC5D77" w:rsidRDefault="00413691" w:rsidP="00381824">
      <w:pPr>
        <w:pStyle w:val="NormalWeb"/>
        <w:numPr>
          <w:ilvl w:val="0"/>
          <w:numId w:val="7"/>
        </w:numPr>
        <w:spacing w:before="0" w:beforeAutospacing="0" w:after="0" w:afterAutospacing="0"/>
      </w:pPr>
      <w:r w:rsidRPr="00EC5D77">
        <w:rPr>
          <w:color w:val="222222"/>
          <w:shd w:val="clear" w:color="auto" w:fill="FFFFFF"/>
        </w:rPr>
        <w:t>Pallavi, S., et al. "FAKE CURRENCY DETECTION." </w:t>
      </w:r>
      <w:r w:rsidRPr="00EC5D77">
        <w:rPr>
          <w:i/>
          <w:iCs/>
          <w:color w:val="222222"/>
          <w:shd w:val="clear" w:color="auto" w:fill="FFFFFF"/>
        </w:rPr>
        <w:t>International Research Journal of Modernization in Engineering Technology and Science (4076-4081)</w:t>
      </w:r>
      <w:r w:rsidRPr="00EC5D77">
        <w:rPr>
          <w:color w:val="222222"/>
          <w:shd w:val="clear" w:color="auto" w:fill="FFFFFF"/>
        </w:rPr>
        <w:t> 4.06 (2022).</w:t>
      </w:r>
    </w:p>
    <w:p w14:paraId="7FEFDA27" w14:textId="31A2F613" w:rsidR="005A2330" w:rsidRPr="00EC5D77" w:rsidRDefault="00012BBE" w:rsidP="005A2330">
      <w:pPr>
        <w:pStyle w:val="NormalWeb"/>
        <w:numPr>
          <w:ilvl w:val="0"/>
          <w:numId w:val="7"/>
        </w:numPr>
        <w:spacing w:before="0" w:beforeAutospacing="0" w:after="0" w:afterAutospacing="0"/>
      </w:pPr>
      <w:r w:rsidRPr="00EC5D77">
        <w:t xml:space="preserve">G and KS, “MACHINE LEARNING ALGORITHM EVALUATION FOR DETECTION OF FAKE BANK CURRENCY,” </w:t>
      </w:r>
      <w:r w:rsidRPr="00EC5D77">
        <w:rPr>
          <w:i/>
          <w:iCs/>
        </w:rPr>
        <w:t>International Research Journal of Modernization in Engineering Technology and Science</w:t>
      </w:r>
      <w:r w:rsidRPr="00EC5D77">
        <w:t>, vol. 5, no. 7, Art. no. 2582–5208, Jul. 2023.</w:t>
      </w:r>
    </w:p>
    <w:p w14:paraId="3E83FD36" w14:textId="77777777" w:rsidR="005A2330" w:rsidRPr="00EC5D77" w:rsidRDefault="005A2330" w:rsidP="005A2330">
      <w:pPr>
        <w:pStyle w:val="NormalWeb"/>
        <w:numPr>
          <w:ilvl w:val="0"/>
          <w:numId w:val="7"/>
        </w:numPr>
        <w:spacing w:before="0" w:beforeAutospacing="0" w:after="0" w:afterAutospacing="0"/>
      </w:pPr>
      <w:r w:rsidRPr="00EC5D77">
        <w:t xml:space="preserve">Bharti and Sharma, “A Review on Fake Currency Detection and Image Quality Improvement,” </w:t>
      </w:r>
      <w:r w:rsidRPr="00EC5D77">
        <w:rPr>
          <w:i/>
          <w:iCs/>
        </w:rPr>
        <w:t>International Journal of Scientific Research &amp; Engineering Trends</w:t>
      </w:r>
      <w:r w:rsidRPr="00EC5D77">
        <w:t>, vol. 9, no. 3, Art. no. 2395–566X, Jun. 2023.</w:t>
      </w:r>
    </w:p>
    <w:p w14:paraId="52A5FB5A" w14:textId="77777777" w:rsidR="006371B7" w:rsidRPr="00EC5D77" w:rsidRDefault="006371B7" w:rsidP="006371B7">
      <w:pPr>
        <w:pStyle w:val="NormalWeb"/>
        <w:numPr>
          <w:ilvl w:val="0"/>
          <w:numId w:val="7"/>
        </w:numPr>
        <w:spacing w:before="0" w:beforeAutospacing="0" w:after="0" w:afterAutospacing="0"/>
      </w:pPr>
      <w:r w:rsidRPr="00EC5D77">
        <w:t xml:space="preserve">S, Vignesh MK, Kumar B, and V, “Sujitha, S. ‘FAKE CURRENCY NOTE DETECTION USING SPRINT ALGORITHM.,’” </w:t>
      </w:r>
      <w:r w:rsidRPr="00EC5D77">
        <w:rPr>
          <w:i/>
          <w:iCs/>
        </w:rPr>
        <w:t>International Journal of Emerging Technology in Computer Science &amp; Electronics (IJETCSE)</w:t>
      </w:r>
      <w:r w:rsidRPr="00EC5D77">
        <w:t>, vol. 30, no. 2, Art. no. 0976–1353, Mar. 2023.</w:t>
      </w:r>
    </w:p>
    <w:p w14:paraId="4B65213D" w14:textId="77777777" w:rsidR="006371B7" w:rsidRPr="00EC5D77" w:rsidRDefault="006371B7" w:rsidP="006371B7">
      <w:pPr>
        <w:pStyle w:val="NormalWeb"/>
        <w:spacing w:before="0" w:beforeAutospacing="0" w:after="0" w:afterAutospacing="0"/>
        <w:ind w:left="360"/>
      </w:pPr>
    </w:p>
    <w:p w14:paraId="1CED77B2" w14:textId="77777777" w:rsidR="005A2330" w:rsidRPr="00EC5D77" w:rsidRDefault="005A2330" w:rsidP="005A2330">
      <w:pPr>
        <w:pStyle w:val="NormalWeb"/>
        <w:spacing w:before="0" w:beforeAutospacing="0" w:after="0" w:afterAutospacing="0"/>
      </w:pPr>
    </w:p>
    <w:p w14:paraId="20C51596" w14:textId="71B9514F" w:rsidR="005A2330" w:rsidRPr="00EC5D77" w:rsidRDefault="005A2330" w:rsidP="005A2330">
      <w:pPr>
        <w:pStyle w:val="NormalWeb"/>
        <w:spacing w:before="0" w:beforeAutospacing="0" w:after="0" w:afterAutospacing="0"/>
        <w:ind w:left="360"/>
        <w:sectPr w:rsidR="005A2330" w:rsidRPr="00EC5D77" w:rsidSect="005F6E68">
          <w:pgSz w:w="11906" w:h="16838"/>
          <w:pgMar w:top="1440" w:right="1440" w:bottom="1440" w:left="1440" w:header="708" w:footer="708" w:gutter="0"/>
          <w:cols w:space="708"/>
          <w:docGrid w:linePitch="360"/>
        </w:sectPr>
      </w:pPr>
    </w:p>
    <w:p w14:paraId="3BC9740D" w14:textId="77777777" w:rsidR="00130827" w:rsidRPr="00EC5D77" w:rsidRDefault="00130827" w:rsidP="00E372B7">
      <w:pPr>
        <w:rPr>
          <w:rFonts w:ascii="Times New Roman" w:hAnsi="Times New Roman" w:cs="Times New Roman"/>
          <w:sz w:val="24"/>
          <w:szCs w:val="24"/>
        </w:rPr>
      </w:pPr>
    </w:p>
    <w:p w14:paraId="339FDDF1" w14:textId="18A6E3FE" w:rsidR="00392236" w:rsidRPr="00EC5D77" w:rsidRDefault="00392236" w:rsidP="00392236">
      <w:pPr>
        <w:spacing w:after="251" w:line="259" w:lineRule="auto"/>
        <w:ind w:left="-5"/>
        <w:rPr>
          <w:rFonts w:ascii="Times New Roman" w:hAnsi="Times New Roman" w:cs="Times New Roman"/>
          <w:sz w:val="24"/>
          <w:szCs w:val="24"/>
        </w:rPr>
      </w:pPr>
      <w:r w:rsidRPr="00EC5D77">
        <w:rPr>
          <w:rFonts w:ascii="Times New Roman" w:eastAsia="Times New Roman" w:hAnsi="Times New Roman" w:cs="Times New Roman"/>
          <w:b/>
          <w:sz w:val="24"/>
          <w:szCs w:val="24"/>
        </w:rPr>
        <w:t>Bank Note Authentication using Machine Learning Techniques. L</w:t>
      </w:r>
      <w:r w:rsidR="00EC5D77" w:rsidRPr="00EC5D77">
        <w:rPr>
          <w:rFonts w:ascii="Times New Roman" w:eastAsia="Times New Roman" w:hAnsi="Times New Roman" w:cs="Times New Roman"/>
          <w:b/>
          <w:sz w:val="24"/>
          <w:szCs w:val="24"/>
        </w:rPr>
        <w:t>iterature Study.</w:t>
      </w:r>
    </w:p>
    <w:p w14:paraId="3B1C68AE" w14:textId="77777777" w:rsidR="00130827" w:rsidRPr="00EC5D77" w:rsidRDefault="00130827" w:rsidP="00E372B7">
      <w:pPr>
        <w:rPr>
          <w:rFonts w:ascii="Times New Roman" w:hAnsi="Times New Roman" w:cs="Times New Roman"/>
          <w:sz w:val="24"/>
          <w:szCs w:val="24"/>
        </w:rPr>
      </w:pPr>
    </w:p>
    <w:p w14:paraId="3E212711" w14:textId="77777777" w:rsidR="00CD467E" w:rsidRPr="00EC5D77" w:rsidRDefault="00CD467E" w:rsidP="00884BE7">
      <w:pPr>
        <w:pStyle w:val="NoSpacing"/>
        <w:rPr>
          <w:rFonts w:ascii="Times New Roman" w:hAnsi="Times New Roman" w:cs="Times New Roman"/>
          <w:sz w:val="24"/>
          <w:szCs w:val="24"/>
        </w:rPr>
      </w:pPr>
    </w:p>
    <w:tbl>
      <w:tblPr>
        <w:tblStyle w:val="TableGrid"/>
        <w:tblW w:w="5080" w:type="pct"/>
        <w:jc w:val="center"/>
        <w:tblLayout w:type="fixed"/>
        <w:tblLook w:val="04A0" w:firstRow="1" w:lastRow="0" w:firstColumn="1" w:lastColumn="0" w:noHBand="0" w:noVBand="1"/>
      </w:tblPr>
      <w:tblGrid>
        <w:gridCol w:w="562"/>
        <w:gridCol w:w="2668"/>
        <w:gridCol w:w="1336"/>
        <w:gridCol w:w="1309"/>
        <w:gridCol w:w="1386"/>
        <w:gridCol w:w="1528"/>
        <w:gridCol w:w="1553"/>
        <w:gridCol w:w="1134"/>
        <w:gridCol w:w="1145"/>
        <w:gridCol w:w="1550"/>
      </w:tblGrid>
      <w:tr w:rsidR="00EC5D77" w:rsidRPr="00EC5D77" w14:paraId="6033777E" w14:textId="77777777" w:rsidTr="006A2DC8">
        <w:trPr>
          <w:trHeight w:val="20"/>
          <w:jc w:val="center"/>
        </w:trPr>
        <w:tc>
          <w:tcPr>
            <w:tcW w:w="198" w:type="pct"/>
          </w:tcPr>
          <w:p w14:paraId="24D9AAD2" w14:textId="0B400666" w:rsidR="00312E4B" w:rsidRPr="00EC5D77" w:rsidRDefault="00312E4B" w:rsidP="00884BE7">
            <w:pPr>
              <w:pStyle w:val="NoSpacing"/>
              <w:jc w:val="center"/>
              <w:rPr>
                <w:rFonts w:ascii="Times New Roman" w:hAnsi="Times New Roman" w:cs="Times New Roman"/>
                <w:sz w:val="24"/>
                <w:szCs w:val="24"/>
              </w:rPr>
            </w:pPr>
            <w:r w:rsidRPr="00EC5D77">
              <w:rPr>
                <w:rFonts w:ascii="Times New Roman" w:hAnsi="Times New Roman" w:cs="Times New Roman"/>
                <w:sz w:val="24"/>
                <w:szCs w:val="24"/>
              </w:rPr>
              <w:t>NO</w:t>
            </w:r>
          </w:p>
        </w:tc>
        <w:tc>
          <w:tcPr>
            <w:tcW w:w="941" w:type="pct"/>
          </w:tcPr>
          <w:p w14:paraId="7FA46FF4" w14:textId="14D0AF16" w:rsidR="00312E4B" w:rsidRPr="00EC5D77" w:rsidRDefault="00312E4B" w:rsidP="00884BE7">
            <w:pPr>
              <w:pStyle w:val="NoSpacing"/>
              <w:jc w:val="center"/>
              <w:rPr>
                <w:rFonts w:ascii="Times New Roman" w:hAnsi="Times New Roman" w:cs="Times New Roman"/>
                <w:sz w:val="24"/>
                <w:szCs w:val="24"/>
              </w:rPr>
            </w:pPr>
            <w:r w:rsidRPr="00EC5D77">
              <w:rPr>
                <w:rFonts w:ascii="Times New Roman" w:hAnsi="Times New Roman" w:cs="Times New Roman"/>
                <w:sz w:val="24"/>
                <w:szCs w:val="24"/>
              </w:rPr>
              <w:t>REFERENCE</w:t>
            </w:r>
          </w:p>
        </w:tc>
        <w:tc>
          <w:tcPr>
            <w:tcW w:w="471" w:type="pct"/>
          </w:tcPr>
          <w:p w14:paraId="6267DA07" w14:textId="34415637" w:rsidR="00312E4B" w:rsidRPr="00EC5D77" w:rsidRDefault="00312E4B" w:rsidP="00884BE7">
            <w:pPr>
              <w:pStyle w:val="NoSpacing"/>
              <w:jc w:val="center"/>
              <w:rPr>
                <w:rFonts w:ascii="Times New Roman" w:hAnsi="Times New Roman" w:cs="Times New Roman"/>
                <w:sz w:val="24"/>
                <w:szCs w:val="24"/>
              </w:rPr>
            </w:pPr>
            <w:r w:rsidRPr="00EC5D77">
              <w:rPr>
                <w:rFonts w:ascii="Times New Roman" w:hAnsi="Times New Roman" w:cs="Times New Roman"/>
                <w:sz w:val="24"/>
                <w:szCs w:val="24"/>
              </w:rPr>
              <w:t>OBJECTIVES</w:t>
            </w:r>
          </w:p>
        </w:tc>
        <w:tc>
          <w:tcPr>
            <w:tcW w:w="462" w:type="pct"/>
          </w:tcPr>
          <w:p w14:paraId="45241815" w14:textId="02C9FC3B" w:rsidR="00312E4B" w:rsidRPr="00EC5D77" w:rsidRDefault="00312E4B" w:rsidP="00884BE7">
            <w:pPr>
              <w:pStyle w:val="NoSpacing"/>
              <w:jc w:val="center"/>
              <w:rPr>
                <w:rFonts w:ascii="Times New Roman" w:hAnsi="Times New Roman" w:cs="Times New Roman"/>
                <w:sz w:val="24"/>
                <w:szCs w:val="24"/>
              </w:rPr>
            </w:pPr>
            <w:r w:rsidRPr="00EC5D77">
              <w:rPr>
                <w:rFonts w:ascii="Times New Roman" w:hAnsi="Times New Roman" w:cs="Times New Roman"/>
                <w:sz w:val="24"/>
                <w:szCs w:val="24"/>
              </w:rPr>
              <w:t>PROBLEM STATEMENT</w:t>
            </w:r>
          </w:p>
        </w:tc>
        <w:tc>
          <w:tcPr>
            <w:tcW w:w="489" w:type="pct"/>
          </w:tcPr>
          <w:p w14:paraId="14BCB9CB" w14:textId="0A86F6FA" w:rsidR="00312E4B" w:rsidRPr="00EC5D77" w:rsidRDefault="00312E4B" w:rsidP="00884BE7">
            <w:pPr>
              <w:pStyle w:val="NoSpacing"/>
              <w:jc w:val="center"/>
              <w:rPr>
                <w:rFonts w:ascii="Times New Roman" w:hAnsi="Times New Roman" w:cs="Times New Roman"/>
                <w:sz w:val="24"/>
                <w:szCs w:val="24"/>
              </w:rPr>
            </w:pPr>
            <w:r w:rsidRPr="00EC5D77">
              <w:rPr>
                <w:rFonts w:ascii="Times New Roman" w:hAnsi="Times New Roman" w:cs="Times New Roman"/>
                <w:sz w:val="24"/>
                <w:szCs w:val="24"/>
              </w:rPr>
              <w:t>METHODOLOGY</w:t>
            </w:r>
          </w:p>
        </w:tc>
        <w:tc>
          <w:tcPr>
            <w:tcW w:w="539" w:type="pct"/>
          </w:tcPr>
          <w:p w14:paraId="27306442" w14:textId="5BB98FAE" w:rsidR="00312E4B" w:rsidRPr="00EC5D77" w:rsidRDefault="00312E4B" w:rsidP="00884BE7">
            <w:pPr>
              <w:pStyle w:val="NoSpacing"/>
              <w:jc w:val="center"/>
              <w:rPr>
                <w:rFonts w:ascii="Times New Roman" w:hAnsi="Times New Roman" w:cs="Times New Roman"/>
                <w:sz w:val="24"/>
                <w:szCs w:val="24"/>
              </w:rPr>
            </w:pPr>
            <w:r w:rsidRPr="00EC5D77">
              <w:rPr>
                <w:rFonts w:ascii="Times New Roman" w:hAnsi="Times New Roman" w:cs="Times New Roman"/>
                <w:sz w:val="24"/>
                <w:szCs w:val="24"/>
              </w:rPr>
              <w:t>DATASET</w:t>
            </w:r>
          </w:p>
        </w:tc>
        <w:tc>
          <w:tcPr>
            <w:tcW w:w="548" w:type="pct"/>
          </w:tcPr>
          <w:p w14:paraId="068304B5" w14:textId="089DCFA2" w:rsidR="00312E4B" w:rsidRPr="00EC5D77" w:rsidRDefault="00312E4B" w:rsidP="00884BE7">
            <w:pPr>
              <w:pStyle w:val="NoSpacing"/>
              <w:jc w:val="center"/>
              <w:rPr>
                <w:rFonts w:ascii="Times New Roman" w:hAnsi="Times New Roman" w:cs="Times New Roman"/>
                <w:sz w:val="24"/>
                <w:szCs w:val="24"/>
              </w:rPr>
            </w:pPr>
            <w:r w:rsidRPr="00EC5D77">
              <w:rPr>
                <w:rFonts w:ascii="Times New Roman" w:hAnsi="Times New Roman" w:cs="Times New Roman"/>
                <w:sz w:val="24"/>
                <w:szCs w:val="24"/>
              </w:rPr>
              <w:t>ALGORITHM</w:t>
            </w:r>
          </w:p>
        </w:tc>
        <w:tc>
          <w:tcPr>
            <w:tcW w:w="400" w:type="pct"/>
          </w:tcPr>
          <w:p w14:paraId="6B58473A" w14:textId="20933C1D" w:rsidR="00312E4B" w:rsidRPr="00EC5D77" w:rsidRDefault="00312E4B" w:rsidP="00884BE7">
            <w:pPr>
              <w:pStyle w:val="NoSpacing"/>
              <w:jc w:val="center"/>
              <w:rPr>
                <w:rFonts w:ascii="Times New Roman" w:hAnsi="Times New Roman" w:cs="Times New Roman"/>
                <w:sz w:val="24"/>
                <w:szCs w:val="24"/>
              </w:rPr>
            </w:pPr>
            <w:r w:rsidRPr="00EC5D77">
              <w:rPr>
                <w:rFonts w:ascii="Times New Roman" w:hAnsi="Times New Roman" w:cs="Times New Roman"/>
                <w:sz w:val="24"/>
                <w:szCs w:val="24"/>
              </w:rPr>
              <w:t>ADVANTAGE</w:t>
            </w:r>
          </w:p>
        </w:tc>
        <w:tc>
          <w:tcPr>
            <w:tcW w:w="404" w:type="pct"/>
          </w:tcPr>
          <w:p w14:paraId="34B1741B" w14:textId="3C166D1F" w:rsidR="00312E4B" w:rsidRPr="00EC5D77" w:rsidRDefault="00312E4B" w:rsidP="00884BE7">
            <w:pPr>
              <w:pStyle w:val="NoSpacing"/>
              <w:jc w:val="center"/>
              <w:rPr>
                <w:rFonts w:ascii="Times New Roman" w:hAnsi="Times New Roman" w:cs="Times New Roman"/>
                <w:sz w:val="24"/>
                <w:szCs w:val="24"/>
              </w:rPr>
            </w:pPr>
            <w:r w:rsidRPr="00EC5D77">
              <w:rPr>
                <w:rFonts w:ascii="Times New Roman" w:hAnsi="Times New Roman" w:cs="Times New Roman"/>
                <w:sz w:val="24"/>
                <w:szCs w:val="24"/>
              </w:rPr>
              <w:t>DISADVANTAGE</w:t>
            </w:r>
          </w:p>
        </w:tc>
        <w:tc>
          <w:tcPr>
            <w:tcW w:w="547" w:type="pct"/>
          </w:tcPr>
          <w:p w14:paraId="16C0095A" w14:textId="79BBCD77" w:rsidR="00312E4B" w:rsidRPr="00EC5D77" w:rsidRDefault="00312E4B" w:rsidP="00884BE7">
            <w:pPr>
              <w:pStyle w:val="NoSpacing"/>
              <w:jc w:val="center"/>
              <w:rPr>
                <w:rFonts w:ascii="Times New Roman" w:hAnsi="Times New Roman" w:cs="Times New Roman"/>
                <w:sz w:val="24"/>
                <w:szCs w:val="24"/>
              </w:rPr>
            </w:pPr>
            <w:r w:rsidRPr="00EC5D77">
              <w:rPr>
                <w:rFonts w:ascii="Times New Roman" w:hAnsi="Times New Roman" w:cs="Times New Roman"/>
                <w:sz w:val="24"/>
                <w:szCs w:val="24"/>
              </w:rPr>
              <w:t>PERFORMANCE MEASURE VALUE</w:t>
            </w:r>
          </w:p>
        </w:tc>
      </w:tr>
      <w:tr w:rsidR="00EC5D77" w:rsidRPr="006A2DC8" w14:paraId="32C9E823" w14:textId="77777777" w:rsidTr="006A2DC8">
        <w:trPr>
          <w:trHeight w:val="227"/>
          <w:jc w:val="center"/>
        </w:trPr>
        <w:tc>
          <w:tcPr>
            <w:tcW w:w="198" w:type="pct"/>
          </w:tcPr>
          <w:p w14:paraId="75149596" w14:textId="0F1AFAC9" w:rsidR="00312E4B" w:rsidRPr="006A2DC8" w:rsidRDefault="00312E4B" w:rsidP="00312E4B">
            <w:pPr>
              <w:pStyle w:val="NoSpacing"/>
              <w:jc w:val="center"/>
              <w:rPr>
                <w:rFonts w:ascii="Times New Roman" w:hAnsi="Times New Roman" w:cs="Times New Roman"/>
              </w:rPr>
            </w:pPr>
            <w:r w:rsidRPr="006A2DC8">
              <w:rPr>
                <w:rFonts w:ascii="Times New Roman" w:hAnsi="Times New Roman" w:cs="Times New Roman"/>
              </w:rPr>
              <w:t>1</w:t>
            </w:r>
          </w:p>
        </w:tc>
        <w:tc>
          <w:tcPr>
            <w:tcW w:w="941" w:type="pct"/>
          </w:tcPr>
          <w:p w14:paraId="4B1820C5" w14:textId="499DB5D3" w:rsidR="00C14BB9" w:rsidRPr="006A2DC8" w:rsidRDefault="00C14BB9" w:rsidP="006A2DC8">
            <w:pPr>
              <w:pStyle w:val="NormalWeb"/>
              <w:numPr>
                <w:ilvl w:val="0"/>
                <w:numId w:val="58"/>
              </w:numPr>
              <w:spacing w:before="0" w:beforeAutospacing="0" w:after="0" w:afterAutospacing="0"/>
              <w:rPr>
                <w:sz w:val="22"/>
                <w:szCs w:val="22"/>
              </w:rPr>
            </w:pPr>
            <w:r w:rsidRPr="006A2DC8">
              <w:rPr>
                <w:sz w:val="22"/>
                <w:szCs w:val="22"/>
              </w:rPr>
              <w:t xml:space="preserve">Upadhyaya, V. </w:t>
            </w:r>
            <w:proofErr w:type="spellStart"/>
            <w:r w:rsidRPr="006A2DC8">
              <w:rPr>
                <w:sz w:val="22"/>
                <w:szCs w:val="22"/>
              </w:rPr>
              <w:t>Shokeen</w:t>
            </w:r>
            <w:proofErr w:type="spellEnd"/>
            <w:r w:rsidRPr="006A2DC8">
              <w:rPr>
                <w:sz w:val="22"/>
                <w:szCs w:val="22"/>
              </w:rPr>
              <w:t xml:space="preserve">, and G. Srivastava, “Analysis of Counterfeit Currency Detection Techniques for Classification Model,” </w:t>
            </w:r>
            <w:r w:rsidRPr="006A2DC8">
              <w:rPr>
                <w:i/>
                <w:iCs/>
                <w:sz w:val="22"/>
                <w:szCs w:val="22"/>
              </w:rPr>
              <w:t>International Conference on Computing Communication and Automation (ICCCA)</w:t>
            </w:r>
            <w:r w:rsidRPr="006A2DC8">
              <w:rPr>
                <w:sz w:val="22"/>
                <w:szCs w:val="22"/>
              </w:rPr>
              <w:t xml:space="preserve">, Dec. 2018, </w:t>
            </w:r>
            <w:proofErr w:type="spellStart"/>
            <w:r w:rsidRPr="006A2DC8">
              <w:rPr>
                <w:sz w:val="22"/>
                <w:szCs w:val="22"/>
              </w:rPr>
              <w:t>doi</w:t>
            </w:r>
            <w:proofErr w:type="spellEnd"/>
            <w:r w:rsidRPr="006A2DC8">
              <w:rPr>
                <w:sz w:val="22"/>
                <w:szCs w:val="22"/>
              </w:rPr>
              <w:t>: 10.1109/ccaa.2018.8777704.</w:t>
            </w:r>
          </w:p>
          <w:p w14:paraId="317C06A6" w14:textId="09DF1172" w:rsidR="00312E4B" w:rsidRPr="006A2DC8" w:rsidRDefault="00312E4B" w:rsidP="00312E4B">
            <w:pPr>
              <w:pStyle w:val="NoSpacing"/>
              <w:jc w:val="center"/>
              <w:rPr>
                <w:rFonts w:ascii="Times New Roman" w:hAnsi="Times New Roman" w:cs="Times New Roman"/>
              </w:rPr>
            </w:pPr>
          </w:p>
        </w:tc>
        <w:tc>
          <w:tcPr>
            <w:tcW w:w="471" w:type="pct"/>
          </w:tcPr>
          <w:p w14:paraId="147674E4" w14:textId="484B7B8A" w:rsidR="00312E4B" w:rsidRPr="006A2DC8" w:rsidRDefault="00D91480" w:rsidP="00527DF1">
            <w:pPr>
              <w:pStyle w:val="NoSpacing"/>
              <w:numPr>
                <w:ilvl w:val="0"/>
                <w:numId w:val="1"/>
              </w:numPr>
              <w:rPr>
                <w:rFonts w:ascii="Times New Roman" w:hAnsi="Times New Roman" w:cs="Times New Roman"/>
              </w:rPr>
            </w:pPr>
            <w:r w:rsidRPr="006A2DC8">
              <w:rPr>
                <w:rFonts w:ascii="Times New Roman" w:hAnsi="Times New Roman" w:cs="Times New Roman"/>
              </w:rPr>
              <w:t xml:space="preserve">Compare and </w:t>
            </w:r>
            <w:r w:rsidR="007B3F71" w:rsidRPr="006A2DC8">
              <w:rPr>
                <w:rFonts w:ascii="Times New Roman" w:hAnsi="Times New Roman" w:cs="Times New Roman"/>
              </w:rPr>
              <w:t>Analyze</w:t>
            </w:r>
            <w:r w:rsidR="00BC10DA" w:rsidRPr="006A2DC8">
              <w:rPr>
                <w:rFonts w:ascii="Times New Roman" w:hAnsi="Times New Roman" w:cs="Times New Roman"/>
              </w:rPr>
              <w:t xml:space="preserve"> between Logistic Regression and Linear Discriminant Ana</w:t>
            </w:r>
            <w:r w:rsidR="005379AF" w:rsidRPr="006A2DC8">
              <w:rPr>
                <w:rFonts w:ascii="Times New Roman" w:hAnsi="Times New Roman" w:cs="Times New Roman"/>
              </w:rPr>
              <w:t>lysis (LDA)</w:t>
            </w:r>
            <w:r w:rsidR="004A5B43" w:rsidRPr="006A2DC8">
              <w:rPr>
                <w:rFonts w:ascii="Times New Roman" w:hAnsi="Times New Roman" w:cs="Times New Roman"/>
              </w:rPr>
              <w:t xml:space="preserve"> models</w:t>
            </w:r>
            <w:r w:rsidR="005379AF" w:rsidRPr="006A2DC8">
              <w:rPr>
                <w:rFonts w:ascii="Times New Roman" w:hAnsi="Times New Roman" w:cs="Times New Roman"/>
              </w:rPr>
              <w:t>.</w:t>
            </w:r>
          </w:p>
          <w:p w14:paraId="01571E12" w14:textId="5F021978" w:rsidR="005379AF" w:rsidRPr="006A2DC8" w:rsidRDefault="005379AF" w:rsidP="00D91480">
            <w:pPr>
              <w:pStyle w:val="NoSpacing"/>
              <w:numPr>
                <w:ilvl w:val="0"/>
                <w:numId w:val="1"/>
              </w:numPr>
              <w:rPr>
                <w:rFonts w:ascii="Times New Roman" w:hAnsi="Times New Roman" w:cs="Times New Roman"/>
              </w:rPr>
            </w:pPr>
            <w:r w:rsidRPr="006A2DC8">
              <w:rPr>
                <w:rFonts w:ascii="Times New Roman" w:hAnsi="Times New Roman" w:cs="Times New Roman"/>
              </w:rPr>
              <w:t xml:space="preserve">Realize the better model for banknote </w:t>
            </w:r>
            <w:r w:rsidR="00572039" w:rsidRPr="006A2DC8">
              <w:rPr>
                <w:rFonts w:ascii="Times New Roman" w:hAnsi="Times New Roman" w:cs="Times New Roman"/>
              </w:rPr>
              <w:t>authentication.</w:t>
            </w:r>
          </w:p>
          <w:p w14:paraId="64733AB8" w14:textId="7E6B1AFF" w:rsidR="004A5B43" w:rsidRPr="006A2DC8" w:rsidRDefault="004A5B43" w:rsidP="00D91480">
            <w:pPr>
              <w:pStyle w:val="NoSpacing"/>
              <w:numPr>
                <w:ilvl w:val="0"/>
                <w:numId w:val="1"/>
              </w:numPr>
              <w:rPr>
                <w:rFonts w:ascii="Times New Roman" w:hAnsi="Times New Roman" w:cs="Times New Roman"/>
              </w:rPr>
            </w:pPr>
            <w:r w:rsidRPr="006A2DC8">
              <w:rPr>
                <w:rFonts w:ascii="Times New Roman" w:hAnsi="Times New Roman" w:cs="Times New Roman"/>
              </w:rPr>
              <w:t>Predict and authenti</w:t>
            </w:r>
            <w:r w:rsidRPr="006A2DC8">
              <w:rPr>
                <w:rFonts w:ascii="Times New Roman" w:hAnsi="Times New Roman" w:cs="Times New Roman"/>
              </w:rPr>
              <w:lastRenderedPageBreak/>
              <w:t>cate currency notes.</w:t>
            </w:r>
          </w:p>
          <w:p w14:paraId="7E17DB07" w14:textId="378E2D9E" w:rsidR="00F72A32" w:rsidRPr="006A2DC8" w:rsidRDefault="00F72A32" w:rsidP="00D91480">
            <w:pPr>
              <w:pStyle w:val="NoSpacing"/>
              <w:numPr>
                <w:ilvl w:val="0"/>
                <w:numId w:val="1"/>
              </w:numPr>
              <w:rPr>
                <w:rFonts w:ascii="Times New Roman" w:hAnsi="Times New Roman" w:cs="Times New Roman"/>
              </w:rPr>
            </w:pPr>
            <w:r w:rsidRPr="006A2DC8">
              <w:rPr>
                <w:rFonts w:ascii="Times New Roman" w:hAnsi="Times New Roman" w:cs="Times New Roman"/>
              </w:rPr>
              <w:t>Calculate the average accuracy for each model.</w:t>
            </w:r>
          </w:p>
        </w:tc>
        <w:tc>
          <w:tcPr>
            <w:tcW w:w="462" w:type="pct"/>
          </w:tcPr>
          <w:p w14:paraId="5BE57BF8" w14:textId="77777777" w:rsidR="00876D52" w:rsidRPr="006A2DC8" w:rsidRDefault="001529E9" w:rsidP="00682AAA">
            <w:pPr>
              <w:pStyle w:val="NoSpacing"/>
              <w:numPr>
                <w:ilvl w:val="0"/>
                <w:numId w:val="2"/>
              </w:numPr>
              <w:rPr>
                <w:rFonts w:ascii="Times New Roman" w:hAnsi="Times New Roman" w:cs="Times New Roman"/>
              </w:rPr>
            </w:pPr>
            <w:r w:rsidRPr="006A2DC8">
              <w:rPr>
                <w:rFonts w:ascii="Times New Roman" w:hAnsi="Times New Roman" w:cs="Times New Roman"/>
              </w:rPr>
              <w:lastRenderedPageBreak/>
              <w:t>Banknote counterfeiting is a major threat to a country.</w:t>
            </w:r>
          </w:p>
          <w:p w14:paraId="00791713" w14:textId="77777777" w:rsidR="001529E9" w:rsidRPr="006A2DC8" w:rsidRDefault="007B3F71" w:rsidP="00682AAA">
            <w:pPr>
              <w:pStyle w:val="NoSpacing"/>
              <w:numPr>
                <w:ilvl w:val="0"/>
                <w:numId w:val="2"/>
              </w:numPr>
              <w:rPr>
                <w:rFonts w:ascii="Times New Roman" w:hAnsi="Times New Roman" w:cs="Times New Roman"/>
              </w:rPr>
            </w:pPr>
            <w:r w:rsidRPr="006A2DC8">
              <w:rPr>
                <w:rFonts w:ascii="Times New Roman" w:hAnsi="Times New Roman" w:cs="Times New Roman"/>
              </w:rPr>
              <w:t>The crime rates has rapidly increased due to forged banknotes.</w:t>
            </w:r>
          </w:p>
          <w:p w14:paraId="743A9BBE" w14:textId="6EC7950F" w:rsidR="007B3F71" w:rsidRPr="006A2DC8" w:rsidRDefault="006A2DC8" w:rsidP="00682AAA">
            <w:pPr>
              <w:pStyle w:val="NoSpacing"/>
              <w:numPr>
                <w:ilvl w:val="0"/>
                <w:numId w:val="2"/>
              </w:numPr>
              <w:rPr>
                <w:rFonts w:ascii="Times New Roman" w:hAnsi="Times New Roman" w:cs="Times New Roman"/>
              </w:rPr>
            </w:pPr>
            <w:r w:rsidRPr="006A2DC8">
              <w:rPr>
                <w:rFonts w:ascii="Times New Roman" w:hAnsi="Times New Roman" w:cs="Times New Roman"/>
              </w:rPr>
              <w:t xml:space="preserve">Banks and counterfeiters have been in a </w:t>
            </w:r>
            <w:r w:rsidRPr="006A2DC8">
              <w:rPr>
                <w:rFonts w:ascii="Times New Roman" w:hAnsi="Times New Roman" w:cs="Times New Roman"/>
              </w:rPr>
              <w:lastRenderedPageBreak/>
              <w:t>constant race to stop each other.</w:t>
            </w:r>
          </w:p>
        </w:tc>
        <w:tc>
          <w:tcPr>
            <w:tcW w:w="489" w:type="pct"/>
          </w:tcPr>
          <w:p w14:paraId="0775C023" w14:textId="2B648351" w:rsidR="00312E4B" w:rsidRPr="006A2DC8" w:rsidRDefault="00572320" w:rsidP="00A67D2E">
            <w:pPr>
              <w:pStyle w:val="NoSpacing"/>
              <w:jc w:val="center"/>
              <w:rPr>
                <w:rFonts w:ascii="Times New Roman" w:hAnsi="Times New Roman" w:cs="Times New Roman"/>
              </w:rPr>
            </w:pPr>
            <w:r w:rsidRPr="006A2DC8">
              <w:rPr>
                <w:rFonts w:ascii="Times New Roman" w:hAnsi="Times New Roman" w:cs="Times New Roman"/>
              </w:rPr>
              <w:lastRenderedPageBreak/>
              <w:t>The dataset</w:t>
            </w:r>
            <w:r w:rsidR="00F64196" w:rsidRPr="006A2DC8">
              <w:rPr>
                <w:rFonts w:ascii="Times New Roman" w:hAnsi="Times New Roman" w:cs="Times New Roman"/>
              </w:rPr>
              <w:t xml:space="preserve"> was taken from the UCI machine learning repository</w:t>
            </w:r>
            <w:r w:rsidR="003A6392" w:rsidRPr="006A2DC8">
              <w:rPr>
                <w:rFonts w:ascii="Times New Roman" w:hAnsi="Times New Roman" w:cs="Times New Roman"/>
              </w:rPr>
              <w:t xml:space="preserve"> donated by the Helene </w:t>
            </w:r>
            <w:proofErr w:type="spellStart"/>
            <w:r w:rsidR="003A6392" w:rsidRPr="006A2DC8">
              <w:rPr>
                <w:rFonts w:ascii="Times New Roman" w:hAnsi="Times New Roman" w:cs="Times New Roman"/>
              </w:rPr>
              <w:t>Darksen</w:t>
            </w:r>
            <w:proofErr w:type="spellEnd"/>
            <w:r w:rsidR="003A6392" w:rsidRPr="006A2DC8">
              <w:rPr>
                <w:rFonts w:ascii="Times New Roman" w:hAnsi="Times New Roman" w:cs="Times New Roman"/>
              </w:rPr>
              <w:t>. The dataset ha</w:t>
            </w:r>
            <w:r w:rsidR="00836809" w:rsidRPr="006A2DC8">
              <w:rPr>
                <w:rFonts w:ascii="Times New Roman" w:hAnsi="Times New Roman" w:cs="Times New Roman"/>
              </w:rPr>
              <w:t>d</w:t>
            </w:r>
            <w:r w:rsidR="003A6392" w:rsidRPr="006A2DC8">
              <w:rPr>
                <w:rFonts w:ascii="Times New Roman" w:hAnsi="Times New Roman" w:cs="Times New Roman"/>
              </w:rPr>
              <w:t xml:space="preserve"> 1372 instances in the proportion 55:45.</w:t>
            </w:r>
            <w:r w:rsidRPr="006A2DC8">
              <w:rPr>
                <w:rFonts w:ascii="Times New Roman" w:hAnsi="Times New Roman" w:cs="Times New Roman"/>
              </w:rPr>
              <w:t xml:space="preserve"> </w:t>
            </w:r>
            <w:r w:rsidR="00B463E3" w:rsidRPr="006A2DC8">
              <w:rPr>
                <w:rFonts w:ascii="Times New Roman" w:hAnsi="Times New Roman" w:cs="Times New Roman"/>
              </w:rPr>
              <w:t>The dat</w:t>
            </w:r>
            <w:r w:rsidR="00836809" w:rsidRPr="006A2DC8">
              <w:rPr>
                <w:rFonts w:ascii="Times New Roman" w:hAnsi="Times New Roman" w:cs="Times New Roman"/>
              </w:rPr>
              <w:t>a</w:t>
            </w:r>
            <w:r w:rsidR="00B463E3" w:rsidRPr="006A2DC8">
              <w:rPr>
                <w:rFonts w:ascii="Times New Roman" w:hAnsi="Times New Roman" w:cs="Times New Roman"/>
              </w:rPr>
              <w:t xml:space="preserve">set was divided using the Bernoulli’s function with different </w:t>
            </w:r>
            <w:r w:rsidR="004F25F5" w:rsidRPr="006A2DC8">
              <w:rPr>
                <w:rFonts w:ascii="Times New Roman" w:hAnsi="Times New Roman" w:cs="Times New Roman"/>
              </w:rPr>
              <w:t>proportions</w:t>
            </w:r>
            <w:r w:rsidR="00A82B15" w:rsidRPr="006A2DC8">
              <w:rPr>
                <w:rFonts w:ascii="Times New Roman" w:hAnsi="Times New Roman" w:cs="Times New Roman"/>
              </w:rPr>
              <w:t xml:space="preserve"> as 70:30 and </w:t>
            </w:r>
            <w:r w:rsidR="00A82B15" w:rsidRPr="006A2DC8">
              <w:rPr>
                <w:rFonts w:ascii="Times New Roman" w:hAnsi="Times New Roman" w:cs="Times New Roman"/>
              </w:rPr>
              <w:lastRenderedPageBreak/>
              <w:t>60:40. The data was simulated 20 times f</w:t>
            </w:r>
            <w:r w:rsidR="00810ED4" w:rsidRPr="006A2DC8">
              <w:rPr>
                <w:rFonts w:ascii="Times New Roman" w:hAnsi="Times New Roman" w:cs="Times New Roman"/>
              </w:rPr>
              <w:t>or both LDA and Logistic Regression models.</w:t>
            </w:r>
          </w:p>
        </w:tc>
        <w:tc>
          <w:tcPr>
            <w:tcW w:w="539" w:type="pct"/>
          </w:tcPr>
          <w:p w14:paraId="7CA990C6" w14:textId="77777777" w:rsidR="00312E4B" w:rsidRPr="006A2DC8" w:rsidRDefault="000549E0" w:rsidP="00026EC1">
            <w:pPr>
              <w:pStyle w:val="NoSpacing"/>
              <w:numPr>
                <w:ilvl w:val="0"/>
                <w:numId w:val="3"/>
              </w:numPr>
              <w:rPr>
                <w:rFonts w:ascii="Times New Roman" w:hAnsi="Times New Roman" w:cs="Times New Roman"/>
              </w:rPr>
            </w:pPr>
            <w:r w:rsidRPr="006A2DC8">
              <w:rPr>
                <w:rFonts w:ascii="Times New Roman" w:hAnsi="Times New Roman" w:cs="Times New Roman"/>
              </w:rPr>
              <w:lastRenderedPageBreak/>
              <w:t xml:space="preserve">55% </w:t>
            </w:r>
            <w:r w:rsidR="00026EC1" w:rsidRPr="006A2DC8">
              <w:rPr>
                <w:rFonts w:ascii="Times New Roman" w:hAnsi="Times New Roman" w:cs="Times New Roman"/>
              </w:rPr>
              <w:t xml:space="preserve">genuine </w:t>
            </w:r>
            <w:r w:rsidRPr="006A2DC8">
              <w:rPr>
                <w:rFonts w:ascii="Times New Roman" w:hAnsi="Times New Roman" w:cs="Times New Roman"/>
              </w:rPr>
              <w:t>currencies an</w:t>
            </w:r>
            <w:r w:rsidR="00026EC1" w:rsidRPr="006A2DC8">
              <w:rPr>
                <w:rFonts w:ascii="Times New Roman" w:hAnsi="Times New Roman" w:cs="Times New Roman"/>
              </w:rPr>
              <w:t>d 45% forged currencies were obtained.</w:t>
            </w:r>
          </w:p>
          <w:p w14:paraId="6D12392C" w14:textId="041D9F40" w:rsidR="00026EC1" w:rsidRPr="006A2DC8" w:rsidRDefault="0013155C" w:rsidP="00026EC1">
            <w:pPr>
              <w:pStyle w:val="NoSpacing"/>
              <w:numPr>
                <w:ilvl w:val="0"/>
                <w:numId w:val="3"/>
              </w:numPr>
              <w:rPr>
                <w:rFonts w:ascii="Times New Roman" w:hAnsi="Times New Roman" w:cs="Times New Roman"/>
              </w:rPr>
            </w:pPr>
            <w:r w:rsidRPr="006A2DC8">
              <w:rPr>
                <w:rFonts w:ascii="Times New Roman" w:hAnsi="Times New Roman" w:cs="Times New Roman"/>
              </w:rPr>
              <w:t>Variance,</w:t>
            </w:r>
            <w:r w:rsidR="005D66DC" w:rsidRPr="006A2DC8">
              <w:rPr>
                <w:rFonts w:ascii="Times New Roman" w:hAnsi="Times New Roman" w:cs="Times New Roman"/>
              </w:rPr>
              <w:t xml:space="preserve"> </w:t>
            </w:r>
            <w:proofErr w:type="spellStart"/>
            <w:r w:rsidRPr="006A2DC8">
              <w:rPr>
                <w:rFonts w:ascii="Times New Roman" w:hAnsi="Times New Roman" w:cs="Times New Roman"/>
              </w:rPr>
              <w:t>skewness,kurtosis</w:t>
            </w:r>
            <w:proofErr w:type="spellEnd"/>
            <w:r w:rsidRPr="006A2DC8">
              <w:rPr>
                <w:rFonts w:ascii="Times New Roman" w:hAnsi="Times New Roman" w:cs="Times New Roman"/>
              </w:rPr>
              <w:t xml:space="preserve"> and entropy data were collected</w:t>
            </w:r>
            <w:r w:rsidR="00BC4033" w:rsidRPr="006A2DC8">
              <w:rPr>
                <w:rFonts w:ascii="Times New Roman" w:hAnsi="Times New Roman" w:cs="Times New Roman"/>
              </w:rPr>
              <w:t>.</w:t>
            </w:r>
          </w:p>
          <w:p w14:paraId="4B58B8C9" w14:textId="550A647F" w:rsidR="00BC4033" w:rsidRPr="006A2DC8" w:rsidRDefault="00BC4033" w:rsidP="00026EC1">
            <w:pPr>
              <w:pStyle w:val="NoSpacing"/>
              <w:numPr>
                <w:ilvl w:val="0"/>
                <w:numId w:val="3"/>
              </w:numPr>
              <w:rPr>
                <w:rFonts w:ascii="Times New Roman" w:hAnsi="Times New Roman" w:cs="Times New Roman"/>
              </w:rPr>
            </w:pPr>
            <w:r w:rsidRPr="006A2DC8">
              <w:rPr>
                <w:rFonts w:ascii="Times New Roman" w:hAnsi="Times New Roman" w:cs="Times New Roman"/>
              </w:rPr>
              <w:t xml:space="preserve">Target variable in which the banknote is identified as genuine by the value 1 </w:t>
            </w:r>
            <w:r w:rsidR="00316896" w:rsidRPr="006A2DC8">
              <w:rPr>
                <w:rFonts w:ascii="Times New Roman" w:hAnsi="Times New Roman" w:cs="Times New Roman"/>
              </w:rPr>
              <w:t xml:space="preserve">and 0 for </w:t>
            </w:r>
            <w:r w:rsidR="00316896" w:rsidRPr="006A2DC8">
              <w:rPr>
                <w:rFonts w:ascii="Times New Roman" w:hAnsi="Times New Roman" w:cs="Times New Roman"/>
              </w:rPr>
              <w:lastRenderedPageBreak/>
              <w:t>forged currencies.</w:t>
            </w:r>
          </w:p>
        </w:tc>
        <w:tc>
          <w:tcPr>
            <w:tcW w:w="548" w:type="pct"/>
          </w:tcPr>
          <w:p w14:paraId="430199BB" w14:textId="3A1A5B37" w:rsidR="00A70132" w:rsidRPr="006A2DC8" w:rsidRDefault="00987C14" w:rsidP="00A70132">
            <w:pPr>
              <w:pStyle w:val="NoSpacing"/>
              <w:numPr>
                <w:ilvl w:val="0"/>
                <w:numId w:val="4"/>
              </w:numPr>
              <w:rPr>
                <w:rFonts w:ascii="Times New Roman" w:hAnsi="Times New Roman" w:cs="Times New Roman"/>
              </w:rPr>
            </w:pPr>
            <w:r w:rsidRPr="006A2DC8">
              <w:rPr>
                <w:rFonts w:ascii="Times New Roman" w:hAnsi="Times New Roman" w:cs="Times New Roman"/>
              </w:rPr>
              <w:lastRenderedPageBreak/>
              <w:t>Classification</w:t>
            </w:r>
            <w:r w:rsidR="00007D63" w:rsidRPr="006A2DC8">
              <w:rPr>
                <w:rFonts w:ascii="Times New Roman" w:hAnsi="Times New Roman" w:cs="Times New Roman"/>
              </w:rPr>
              <w:t xml:space="preserve"> using logistic regression</w:t>
            </w:r>
            <w:r w:rsidR="00A70132" w:rsidRPr="006A2DC8">
              <w:rPr>
                <w:rFonts w:ascii="Times New Roman" w:hAnsi="Times New Roman" w:cs="Times New Roman"/>
              </w:rPr>
              <w:t>.</w:t>
            </w:r>
            <w:r w:rsidR="008D083A" w:rsidRPr="006A2DC8">
              <w:rPr>
                <w:rFonts w:ascii="Times New Roman" w:hAnsi="Times New Roman" w:cs="Times New Roman"/>
              </w:rPr>
              <w:t xml:space="preserve"> </w:t>
            </w:r>
            <w:r w:rsidR="00FE748C" w:rsidRPr="006A2DC8">
              <w:rPr>
                <w:rFonts w:ascii="Times New Roman" w:hAnsi="Times New Roman" w:cs="Times New Roman"/>
              </w:rPr>
              <w:t>(</w:t>
            </w:r>
            <w:r w:rsidR="008D083A" w:rsidRPr="006A2DC8">
              <w:rPr>
                <w:rFonts w:ascii="Times New Roman" w:hAnsi="Times New Roman" w:cs="Times New Roman"/>
              </w:rPr>
              <w:t>99.2%</w:t>
            </w:r>
            <w:r w:rsidR="00FE748C" w:rsidRPr="006A2DC8">
              <w:rPr>
                <w:rFonts w:ascii="Times New Roman" w:hAnsi="Times New Roman" w:cs="Times New Roman"/>
              </w:rPr>
              <w:t>)</w:t>
            </w:r>
          </w:p>
          <w:p w14:paraId="25B5C818" w14:textId="5F1235D2" w:rsidR="00A70132" w:rsidRPr="006A2DC8" w:rsidRDefault="00A70132" w:rsidP="00A70132">
            <w:pPr>
              <w:pStyle w:val="NoSpacing"/>
              <w:numPr>
                <w:ilvl w:val="0"/>
                <w:numId w:val="4"/>
              </w:numPr>
              <w:rPr>
                <w:rFonts w:ascii="Times New Roman" w:hAnsi="Times New Roman" w:cs="Times New Roman"/>
              </w:rPr>
            </w:pPr>
            <w:r w:rsidRPr="006A2DC8">
              <w:rPr>
                <w:rFonts w:ascii="Times New Roman" w:hAnsi="Times New Roman" w:cs="Times New Roman"/>
              </w:rPr>
              <w:t xml:space="preserve">Classification using Linear </w:t>
            </w:r>
            <w:r w:rsidR="00925014" w:rsidRPr="006A2DC8">
              <w:rPr>
                <w:rFonts w:ascii="Times New Roman" w:hAnsi="Times New Roman" w:cs="Times New Roman"/>
              </w:rPr>
              <w:t>Discriminant</w:t>
            </w:r>
            <w:r w:rsidRPr="006A2DC8">
              <w:rPr>
                <w:rFonts w:ascii="Times New Roman" w:hAnsi="Times New Roman" w:cs="Times New Roman"/>
              </w:rPr>
              <w:t xml:space="preserve"> Analysis</w:t>
            </w:r>
            <w:r w:rsidR="00925014" w:rsidRPr="006A2DC8">
              <w:rPr>
                <w:rFonts w:ascii="Times New Roman" w:hAnsi="Times New Roman" w:cs="Times New Roman"/>
              </w:rPr>
              <w:t xml:space="preserve"> / Fisher Linear Discriminant.</w:t>
            </w:r>
            <w:r w:rsidR="008D083A" w:rsidRPr="006A2DC8">
              <w:rPr>
                <w:rFonts w:ascii="Times New Roman" w:hAnsi="Times New Roman" w:cs="Times New Roman"/>
              </w:rPr>
              <w:t xml:space="preserve"> (98.1)</w:t>
            </w:r>
          </w:p>
        </w:tc>
        <w:tc>
          <w:tcPr>
            <w:tcW w:w="400" w:type="pct"/>
          </w:tcPr>
          <w:p w14:paraId="7F57F815" w14:textId="77777777" w:rsidR="00312E4B" w:rsidRPr="006A2DC8" w:rsidRDefault="007D0871" w:rsidP="00DC6075">
            <w:pPr>
              <w:pStyle w:val="NoSpacing"/>
              <w:rPr>
                <w:rFonts w:ascii="Times New Roman" w:hAnsi="Times New Roman" w:cs="Times New Roman"/>
              </w:rPr>
            </w:pPr>
            <w:r w:rsidRPr="006A2DC8">
              <w:rPr>
                <w:rFonts w:ascii="Times New Roman" w:hAnsi="Times New Roman" w:cs="Times New Roman"/>
              </w:rPr>
              <w:t xml:space="preserve">Models can be designed and developed using mathematical and statistical techniques </w:t>
            </w:r>
            <w:r w:rsidR="007357EC" w:rsidRPr="006A2DC8">
              <w:rPr>
                <w:rFonts w:ascii="Times New Roman" w:hAnsi="Times New Roman" w:cs="Times New Roman"/>
              </w:rPr>
              <w:t>with better performance and accuracy.</w:t>
            </w:r>
          </w:p>
          <w:p w14:paraId="2187D02F" w14:textId="77777777" w:rsidR="007357EC" w:rsidRPr="006A2DC8" w:rsidRDefault="007357EC" w:rsidP="00DC6075">
            <w:pPr>
              <w:pStyle w:val="NoSpacing"/>
              <w:rPr>
                <w:rFonts w:ascii="Times New Roman" w:hAnsi="Times New Roman" w:cs="Times New Roman"/>
              </w:rPr>
            </w:pPr>
          </w:p>
          <w:p w14:paraId="49CA08B9" w14:textId="1025CBAA" w:rsidR="004C1B95" w:rsidRPr="006A2DC8" w:rsidRDefault="004C1B95" w:rsidP="00DC6075">
            <w:pPr>
              <w:pStyle w:val="NoSpacing"/>
              <w:rPr>
                <w:rFonts w:ascii="Times New Roman" w:hAnsi="Times New Roman" w:cs="Times New Roman"/>
              </w:rPr>
            </w:pPr>
            <w:r w:rsidRPr="006A2DC8">
              <w:rPr>
                <w:rFonts w:ascii="Times New Roman" w:hAnsi="Times New Roman" w:cs="Times New Roman"/>
              </w:rPr>
              <w:t xml:space="preserve">Logistic Regression is a better classification model with high accuracy in both </w:t>
            </w:r>
            <w:r w:rsidRPr="006A2DC8">
              <w:rPr>
                <w:rFonts w:ascii="Times New Roman" w:hAnsi="Times New Roman" w:cs="Times New Roman"/>
              </w:rPr>
              <w:lastRenderedPageBreak/>
              <w:t>training and testing sets.</w:t>
            </w:r>
          </w:p>
        </w:tc>
        <w:tc>
          <w:tcPr>
            <w:tcW w:w="404" w:type="pct"/>
          </w:tcPr>
          <w:p w14:paraId="7D02D2BB" w14:textId="77777777" w:rsidR="00312E4B" w:rsidRPr="006A2DC8" w:rsidRDefault="00AB448A" w:rsidP="00DC6075">
            <w:pPr>
              <w:pStyle w:val="NoSpacing"/>
              <w:rPr>
                <w:rFonts w:ascii="Times New Roman" w:hAnsi="Times New Roman" w:cs="Times New Roman"/>
              </w:rPr>
            </w:pPr>
            <w:r w:rsidRPr="006A2DC8">
              <w:rPr>
                <w:rFonts w:ascii="Times New Roman" w:hAnsi="Times New Roman" w:cs="Times New Roman"/>
              </w:rPr>
              <w:lastRenderedPageBreak/>
              <w:t>Model assumes linear relationship between independent variable and dependent variable.</w:t>
            </w:r>
          </w:p>
          <w:p w14:paraId="77639FCF" w14:textId="77777777" w:rsidR="00386764" w:rsidRPr="006A2DC8" w:rsidRDefault="00386764" w:rsidP="00DC6075">
            <w:pPr>
              <w:pStyle w:val="NoSpacing"/>
              <w:rPr>
                <w:rFonts w:ascii="Times New Roman" w:hAnsi="Times New Roman" w:cs="Times New Roman"/>
              </w:rPr>
            </w:pPr>
          </w:p>
          <w:p w14:paraId="66BD9066" w14:textId="007D9BF2" w:rsidR="00386764" w:rsidRPr="006A2DC8" w:rsidRDefault="00386764" w:rsidP="00DC6075">
            <w:pPr>
              <w:pStyle w:val="NoSpacing"/>
              <w:rPr>
                <w:rFonts w:ascii="Times New Roman" w:hAnsi="Times New Roman" w:cs="Times New Roman"/>
              </w:rPr>
            </w:pPr>
            <w:r w:rsidRPr="006A2DC8">
              <w:rPr>
                <w:rFonts w:ascii="Times New Roman" w:hAnsi="Times New Roman" w:cs="Times New Roman"/>
              </w:rPr>
              <w:t>Both are simple models that may not comprehend any non-linearity.</w:t>
            </w:r>
          </w:p>
        </w:tc>
        <w:tc>
          <w:tcPr>
            <w:tcW w:w="547" w:type="pct"/>
          </w:tcPr>
          <w:p w14:paraId="7B3564F5" w14:textId="1039D1DF" w:rsidR="00312E4B" w:rsidRPr="006A2DC8" w:rsidRDefault="00597E15" w:rsidP="00DC6075">
            <w:pPr>
              <w:pStyle w:val="NoSpacing"/>
              <w:rPr>
                <w:rFonts w:ascii="Times New Roman" w:hAnsi="Times New Roman" w:cs="Times New Roman"/>
              </w:rPr>
            </w:pPr>
            <w:r w:rsidRPr="006A2DC8">
              <w:rPr>
                <w:rFonts w:ascii="Times New Roman" w:hAnsi="Times New Roman" w:cs="Times New Roman"/>
              </w:rPr>
              <w:t xml:space="preserve">Logistic </w:t>
            </w:r>
            <w:proofErr w:type="spellStart"/>
            <w:r w:rsidRPr="006A2DC8">
              <w:rPr>
                <w:rFonts w:ascii="Times New Roman" w:hAnsi="Times New Roman" w:cs="Times New Roman"/>
              </w:rPr>
              <w:t>Regresion</w:t>
            </w:r>
            <w:proofErr w:type="spellEnd"/>
            <w:r w:rsidRPr="006A2DC8">
              <w:rPr>
                <w:rFonts w:ascii="Times New Roman" w:hAnsi="Times New Roman" w:cs="Times New Roman"/>
              </w:rPr>
              <w:t xml:space="preserve"> Model with an accuracy of 99% on training set and </w:t>
            </w:r>
            <w:r w:rsidR="00DC6075" w:rsidRPr="006A2DC8">
              <w:rPr>
                <w:rFonts w:ascii="Times New Roman" w:hAnsi="Times New Roman" w:cs="Times New Roman"/>
              </w:rPr>
              <w:t>99.2% on testing set.</w:t>
            </w:r>
          </w:p>
          <w:p w14:paraId="21CB7978" w14:textId="77777777" w:rsidR="00DC6075" w:rsidRPr="006A2DC8" w:rsidRDefault="00DC6075" w:rsidP="00DC6075">
            <w:pPr>
              <w:pStyle w:val="NoSpacing"/>
              <w:rPr>
                <w:rFonts w:ascii="Times New Roman" w:hAnsi="Times New Roman" w:cs="Times New Roman"/>
              </w:rPr>
            </w:pPr>
          </w:p>
          <w:p w14:paraId="0BBBF2E9" w14:textId="77777777" w:rsidR="00DC6075" w:rsidRPr="006A2DC8" w:rsidRDefault="00DC6075" w:rsidP="00DC6075">
            <w:pPr>
              <w:pStyle w:val="NoSpacing"/>
              <w:rPr>
                <w:rFonts w:ascii="Times New Roman" w:hAnsi="Times New Roman" w:cs="Times New Roman"/>
              </w:rPr>
            </w:pPr>
          </w:p>
          <w:p w14:paraId="7437B7C5" w14:textId="5942E912" w:rsidR="00DC6075" w:rsidRPr="006A2DC8" w:rsidRDefault="00DC6075" w:rsidP="00DC6075">
            <w:pPr>
              <w:pStyle w:val="NoSpacing"/>
              <w:rPr>
                <w:rFonts w:ascii="Times New Roman" w:hAnsi="Times New Roman" w:cs="Times New Roman"/>
              </w:rPr>
            </w:pPr>
            <w:r w:rsidRPr="006A2DC8">
              <w:rPr>
                <w:rFonts w:ascii="Times New Roman" w:hAnsi="Times New Roman" w:cs="Times New Roman"/>
              </w:rPr>
              <w:t>LDA Model with an accuracy of 98.3% on training set and 98.1% on testing set.</w:t>
            </w:r>
          </w:p>
          <w:p w14:paraId="1159882D" w14:textId="1891EB7E" w:rsidR="00DC6075" w:rsidRPr="006A2DC8" w:rsidRDefault="00DC6075" w:rsidP="00DC6075">
            <w:pPr>
              <w:pStyle w:val="NoSpacing"/>
              <w:rPr>
                <w:rFonts w:ascii="Times New Roman" w:hAnsi="Times New Roman" w:cs="Times New Roman"/>
              </w:rPr>
            </w:pPr>
          </w:p>
        </w:tc>
      </w:tr>
      <w:tr w:rsidR="00EC5D77" w:rsidRPr="006A2DC8" w14:paraId="34C8538E" w14:textId="77777777" w:rsidTr="006A2DC8">
        <w:trPr>
          <w:trHeight w:val="20"/>
          <w:jc w:val="center"/>
        </w:trPr>
        <w:tc>
          <w:tcPr>
            <w:tcW w:w="198" w:type="pct"/>
          </w:tcPr>
          <w:p w14:paraId="7E634813" w14:textId="1913B2A9" w:rsidR="00312E4B" w:rsidRPr="006A2DC8" w:rsidRDefault="00312E4B" w:rsidP="00312E4B">
            <w:pPr>
              <w:pStyle w:val="NoSpacing"/>
              <w:jc w:val="center"/>
              <w:rPr>
                <w:rFonts w:ascii="Times New Roman" w:hAnsi="Times New Roman" w:cs="Times New Roman"/>
              </w:rPr>
            </w:pPr>
            <w:r w:rsidRPr="006A2DC8">
              <w:rPr>
                <w:rFonts w:ascii="Times New Roman" w:hAnsi="Times New Roman" w:cs="Times New Roman"/>
              </w:rPr>
              <w:t>2</w:t>
            </w:r>
          </w:p>
        </w:tc>
        <w:tc>
          <w:tcPr>
            <w:tcW w:w="941" w:type="pct"/>
          </w:tcPr>
          <w:p w14:paraId="45A4D5FE" w14:textId="77777777" w:rsidR="00836705" w:rsidRPr="006A2DC8" w:rsidRDefault="00836705" w:rsidP="00836705">
            <w:pPr>
              <w:pStyle w:val="NormalWeb"/>
              <w:spacing w:before="0" w:beforeAutospacing="0" w:after="0" w:afterAutospacing="0"/>
              <w:rPr>
                <w:sz w:val="22"/>
                <w:szCs w:val="22"/>
              </w:rPr>
            </w:pPr>
            <w:r w:rsidRPr="006A2DC8">
              <w:rPr>
                <w:sz w:val="22"/>
                <w:szCs w:val="22"/>
              </w:rPr>
              <w:t xml:space="preserve">M. Singh, P. </w:t>
            </w:r>
            <w:proofErr w:type="spellStart"/>
            <w:r w:rsidRPr="006A2DC8">
              <w:rPr>
                <w:sz w:val="22"/>
                <w:szCs w:val="22"/>
              </w:rPr>
              <w:t>Ozarde</w:t>
            </w:r>
            <w:proofErr w:type="spellEnd"/>
            <w:r w:rsidRPr="006A2DC8">
              <w:rPr>
                <w:sz w:val="22"/>
                <w:szCs w:val="22"/>
              </w:rPr>
              <w:t xml:space="preserve">, and K. Abhiram, “Image Processing Based Detection of Counterfeit Indian Bank Notes,” </w:t>
            </w:r>
            <w:r w:rsidRPr="006A2DC8">
              <w:rPr>
                <w:i/>
                <w:iCs/>
                <w:sz w:val="22"/>
                <w:szCs w:val="22"/>
              </w:rPr>
              <w:t>9</w:t>
            </w:r>
            <w:r w:rsidRPr="006A2DC8">
              <w:rPr>
                <w:i/>
                <w:iCs/>
                <w:sz w:val="22"/>
                <w:szCs w:val="22"/>
                <w:vertAlign w:val="superscript"/>
              </w:rPr>
              <w:t>th</w:t>
            </w:r>
            <w:r w:rsidRPr="006A2DC8">
              <w:rPr>
                <w:i/>
                <w:iCs/>
                <w:sz w:val="22"/>
                <w:szCs w:val="22"/>
              </w:rPr>
              <w:t xml:space="preserve"> ICCCNT</w:t>
            </w:r>
            <w:r w:rsidRPr="006A2DC8">
              <w:rPr>
                <w:sz w:val="22"/>
                <w:szCs w:val="22"/>
              </w:rPr>
              <w:t xml:space="preserve">, Jul. 2018, </w:t>
            </w:r>
            <w:proofErr w:type="spellStart"/>
            <w:r w:rsidRPr="006A2DC8">
              <w:rPr>
                <w:sz w:val="22"/>
                <w:szCs w:val="22"/>
              </w:rPr>
              <w:t>doi</w:t>
            </w:r>
            <w:proofErr w:type="spellEnd"/>
            <w:r w:rsidRPr="006A2DC8">
              <w:rPr>
                <w:sz w:val="22"/>
                <w:szCs w:val="22"/>
              </w:rPr>
              <w:t>: 10.1109/icccnt.2018.8493763.</w:t>
            </w:r>
          </w:p>
          <w:p w14:paraId="06DB4CA0" w14:textId="4DACF06B" w:rsidR="00312E4B" w:rsidRPr="006A2DC8" w:rsidRDefault="00312E4B" w:rsidP="00836705">
            <w:pPr>
              <w:pStyle w:val="NoSpacing"/>
              <w:rPr>
                <w:rFonts w:ascii="Times New Roman" w:hAnsi="Times New Roman" w:cs="Times New Roman"/>
              </w:rPr>
            </w:pPr>
          </w:p>
        </w:tc>
        <w:tc>
          <w:tcPr>
            <w:tcW w:w="471" w:type="pct"/>
          </w:tcPr>
          <w:p w14:paraId="7557FC37" w14:textId="6C665A0B" w:rsidR="00312E4B" w:rsidRPr="006A2DC8" w:rsidRDefault="00137378" w:rsidP="004F25F5">
            <w:pPr>
              <w:pStyle w:val="NoSpacing"/>
              <w:numPr>
                <w:ilvl w:val="0"/>
                <w:numId w:val="8"/>
              </w:numPr>
              <w:rPr>
                <w:rFonts w:ascii="Times New Roman" w:hAnsi="Times New Roman" w:cs="Times New Roman"/>
              </w:rPr>
            </w:pPr>
            <w:r w:rsidRPr="006A2DC8">
              <w:rPr>
                <w:rFonts w:ascii="Times New Roman" w:hAnsi="Times New Roman" w:cs="Times New Roman"/>
              </w:rPr>
              <w:t>Analyze</w:t>
            </w:r>
            <w:r w:rsidR="006A6C4F" w:rsidRPr="006A2DC8">
              <w:rPr>
                <w:rFonts w:ascii="Times New Roman" w:hAnsi="Times New Roman" w:cs="Times New Roman"/>
              </w:rPr>
              <w:t xml:space="preserve"> the security threads on Indian banknotes</w:t>
            </w:r>
            <w:r w:rsidR="006B3F4E" w:rsidRPr="006A2DC8">
              <w:rPr>
                <w:rFonts w:ascii="Times New Roman" w:hAnsi="Times New Roman" w:cs="Times New Roman"/>
              </w:rPr>
              <w:t>.</w:t>
            </w:r>
          </w:p>
          <w:p w14:paraId="52F030BA" w14:textId="77777777" w:rsidR="00137378" w:rsidRPr="006A2DC8" w:rsidRDefault="00CF1A35" w:rsidP="00767D8D">
            <w:pPr>
              <w:pStyle w:val="NoSpacing"/>
              <w:numPr>
                <w:ilvl w:val="0"/>
                <w:numId w:val="8"/>
              </w:numPr>
              <w:rPr>
                <w:rFonts w:ascii="Times New Roman" w:hAnsi="Times New Roman" w:cs="Times New Roman"/>
              </w:rPr>
            </w:pPr>
            <w:r w:rsidRPr="006A2DC8">
              <w:rPr>
                <w:rFonts w:ascii="Times New Roman" w:hAnsi="Times New Roman" w:cs="Times New Roman"/>
              </w:rPr>
              <w:t>Conduct image processing on the banknote</w:t>
            </w:r>
            <w:r w:rsidR="003D1639" w:rsidRPr="006A2DC8">
              <w:rPr>
                <w:rFonts w:ascii="Times New Roman" w:hAnsi="Times New Roman" w:cs="Times New Roman"/>
              </w:rPr>
              <w:t>.</w:t>
            </w:r>
          </w:p>
          <w:p w14:paraId="398D51EC" w14:textId="77777777" w:rsidR="003D1639" w:rsidRPr="006A2DC8" w:rsidRDefault="00015DC6" w:rsidP="00767D8D">
            <w:pPr>
              <w:pStyle w:val="NoSpacing"/>
              <w:numPr>
                <w:ilvl w:val="0"/>
                <w:numId w:val="8"/>
              </w:numPr>
              <w:rPr>
                <w:rFonts w:ascii="Times New Roman" w:hAnsi="Times New Roman" w:cs="Times New Roman"/>
              </w:rPr>
            </w:pPr>
            <w:r w:rsidRPr="006A2DC8">
              <w:rPr>
                <w:rFonts w:ascii="Times New Roman" w:hAnsi="Times New Roman" w:cs="Times New Roman"/>
              </w:rPr>
              <w:t xml:space="preserve">Employ </w:t>
            </w:r>
            <w:r w:rsidR="004D45C0" w:rsidRPr="006A2DC8">
              <w:rPr>
                <w:rFonts w:ascii="Times New Roman" w:hAnsi="Times New Roman" w:cs="Times New Roman"/>
              </w:rPr>
              <w:t>k-means cluster unsupervised learning to detect a forged banknote.</w:t>
            </w:r>
          </w:p>
          <w:p w14:paraId="26175BA9" w14:textId="614242FE" w:rsidR="00FA25CF" w:rsidRPr="006A2DC8" w:rsidRDefault="00FA25CF" w:rsidP="00767D8D">
            <w:pPr>
              <w:pStyle w:val="NoSpacing"/>
              <w:numPr>
                <w:ilvl w:val="0"/>
                <w:numId w:val="8"/>
              </w:numPr>
              <w:rPr>
                <w:rFonts w:ascii="Times New Roman" w:hAnsi="Times New Roman" w:cs="Times New Roman"/>
              </w:rPr>
            </w:pPr>
            <w:r w:rsidRPr="006A2DC8">
              <w:rPr>
                <w:rFonts w:ascii="Times New Roman" w:hAnsi="Times New Roman" w:cs="Times New Roman"/>
              </w:rPr>
              <w:lastRenderedPageBreak/>
              <w:t>Propose a cost-effective and robust</w:t>
            </w:r>
            <w:r w:rsidR="00D816D8" w:rsidRPr="006A2DC8">
              <w:rPr>
                <w:rFonts w:ascii="Times New Roman" w:hAnsi="Times New Roman" w:cs="Times New Roman"/>
              </w:rPr>
              <w:t xml:space="preserve"> ML model.</w:t>
            </w:r>
          </w:p>
        </w:tc>
        <w:tc>
          <w:tcPr>
            <w:tcW w:w="462" w:type="pct"/>
          </w:tcPr>
          <w:p w14:paraId="621D68E7" w14:textId="77777777" w:rsidR="007551EF" w:rsidRPr="006A2DC8" w:rsidRDefault="00D87C50" w:rsidP="00377651">
            <w:pPr>
              <w:pStyle w:val="NoSpacing"/>
              <w:numPr>
                <w:ilvl w:val="0"/>
                <w:numId w:val="9"/>
              </w:numPr>
              <w:rPr>
                <w:rFonts w:ascii="Times New Roman" w:hAnsi="Times New Roman" w:cs="Times New Roman"/>
              </w:rPr>
            </w:pPr>
            <w:r w:rsidRPr="006A2DC8">
              <w:rPr>
                <w:rFonts w:ascii="Times New Roman" w:hAnsi="Times New Roman" w:cs="Times New Roman"/>
              </w:rPr>
              <w:lastRenderedPageBreak/>
              <w:t>Apprehension on using banknotes as the pr</w:t>
            </w:r>
            <w:r w:rsidR="00F4498A" w:rsidRPr="006A2DC8">
              <w:rPr>
                <w:rFonts w:ascii="Times New Roman" w:hAnsi="Times New Roman" w:cs="Times New Roman"/>
              </w:rPr>
              <w:t>incipal</w:t>
            </w:r>
            <w:r w:rsidRPr="006A2DC8">
              <w:rPr>
                <w:rFonts w:ascii="Times New Roman" w:hAnsi="Times New Roman" w:cs="Times New Roman"/>
              </w:rPr>
              <w:t xml:space="preserve"> for</w:t>
            </w:r>
            <w:r w:rsidR="00F4498A" w:rsidRPr="006A2DC8">
              <w:rPr>
                <w:rFonts w:ascii="Times New Roman" w:hAnsi="Times New Roman" w:cs="Times New Roman"/>
              </w:rPr>
              <w:t>m of money matters.</w:t>
            </w:r>
          </w:p>
          <w:p w14:paraId="73907CDC" w14:textId="77777777" w:rsidR="00F4498A" w:rsidRPr="006A2DC8" w:rsidRDefault="00316C19" w:rsidP="00377651">
            <w:pPr>
              <w:pStyle w:val="NoSpacing"/>
              <w:numPr>
                <w:ilvl w:val="0"/>
                <w:numId w:val="9"/>
              </w:numPr>
              <w:rPr>
                <w:rFonts w:ascii="Times New Roman" w:hAnsi="Times New Roman" w:cs="Times New Roman"/>
              </w:rPr>
            </w:pPr>
            <w:r w:rsidRPr="006A2DC8">
              <w:rPr>
                <w:rFonts w:ascii="Times New Roman" w:hAnsi="Times New Roman" w:cs="Times New Roman"/>
              </w:rPr>
              <w:t>Security features</w:t>
            </w:r>
            <w:r w:rsidR="00D76D27" w:rsidRPr="006A2DC8">
              <w:rPr>
                <w:rFonts w:ascii="Times New Roman" w:hAnsi="Times New Roman" w:cs="Times New Roman"/>
              </w:rPr>
              <w:t xml:space="preserve"> of banknotes</w:t>
            </w:r>
            <w:r w:rsidRPr="006A2DC8">
              <w:rPr>
                <w:rFonts w:ascii="Times New Roman" w:hAnsi="Times New Roman" w:cs="Times New Roman"/>
              </w:rPr>
              <w:t xml:space="preserve"> are different</w:t>
            </w:r>
            <w:r w:rsidR="00D76D27" w:rsidRPr="006A2DC8">
              <w:rPr>
                <w:rFonts w:ascii="Times New Roman" w:hAnsi="Times New Roman" w:cs="Times New Roman"/>
              </w:rPr>
              <w:t xml:space="preserve"> for each nation.</w:t>
            </w:r>
          </w:p>
          <w:p w14:paraId="69242B73" w14:textId="31F565BE" w:rsidR="00A901F8" w:rsidRPr="006A2DC8" w:rsidRDefault="00416DCE" w:rsidP="00377651">
            <w:pPr>
              <w:pStyle w:val="NoSpacing"/>
              <w:numPr>
                <w:ilvl w:val="0"/>
                <w:numId w:val="9"/>
              </w:numPr>
              <w:rPr>
                <w:rFonts w:ascii="Times New Roman" w:hAnsi="Times New Roman" w:cs="Times New Roman"/>
              </w:rPr>
            </w:pPr>
            <w:r w:rsidRPr="006A2DC8">
              <w:rPr>
                <w:rFonts w:ascii="Times New Roman" w:hAnsi="Times New Roman" w:cs="Times New Roman"/>
              </w:rPr>
              <w:t xml:space="preserve">Major challenge to </w:t>
            </w:r>
            <w:r w:rsidRPr="006A2DC8">
              <w:rPr>
                <w:rFonts w:ascii="Times New Roman" w:hAnsi="Times New Roman" w:cs="Times New Roman"/>
              </w:rPr>
              <w:lastRenderedPageBreak/>
              <w:t>track down counterfeite</w:t>
            </w:r>
            <w:r w:rsidR="006B46F6" w:rsidRPr="006A2DC8">
              <w:rPr>
                <w:rFonts w:ascii="Times New Roman" w:hAnsi="Times New Roman" w:cs="Times New Roman"/>
              </w:rPr>
              <w:t xml:space="preserve">d banknotes </w:t>
            </w:r>
            <w:r w:rsidRPr="006A2DC8">
              <w:rPr>
                <w:rFonts w:ascii="Times New Roman" w:hAnsi="Times New Roman" w:cs="Times New Roman"/>
              </w:rPr>
              <w:t xml:space="preserve">due to their </w:t>
            </w:r>
            <w:r w:rsidR="006B46F6" w:rsidRPr="006A2DC8">
              <w:rPr>
                <w:rFonts w:ascii="Times New Roman" w:hAnsi="Times New Roman" w:cs="Times New Roman"/>
              </w:rPr>
              <w:t>rapid adaptability.</w:t>
            </w:r>
          </w:p>
        </w:tc>
        <w:tc>
          <w:tcPr>
            <w:tcW w:w="489" w:type="pct"/>
          </w:tcPr>
          <w:p w14:paraId="3F06B15C" w14:textId="3A96E839" w:rsidR="00767D8D" w:rsidRPr="006A2DC8" w:rsidRDefault="00900247" w:rsidP="006347AE">
            <w:pPr>
              <w:pStyle w:val="NoSpacing"/>
              <w:rPr>
                <w:rFonts w:ascii="Times New Roman" w:hAnsi="Times New Roman" w:cs="Times New Roman"/>
              </w:rPr>
            </w:pPr>
            <w:r w:rsidRPr="006A2DC8">
              <w:rPr>
                <w:rFonts w:ascii="Times New Roman" w:hAnsi="Times New Roman" w:cs="Times New Roman"/>
              </w:rPr>
              <w:lastRenderedPageBreak/>
              <w:t>Pre</w:t>
            </w:r>
            <w:r w:rsidR="00840A48" w:rsidRPr="006A2DC8">
              <w:rPr>
                <w:rFonts w:ascii="Times New Roman" w:hAnsi="Times New Roman" w:cs="Times New Roman"/>
              </w:rPr>
              <w:t>-process the banknote image by t</w:t>
            </w:r>
            <w:r w:rsidR="00767D8D" w:rsidRPr="006A2DC8">
              <w:rPr>
                <w:rFonts w:ascii="Times New Roman" w:hAnsi="Times New Roman" w:cs="Times New Roman"/>
              </w:rPr>
              <w:t>ransform</w:t>
            </w:r>
            <w:r w:rsidR="00840A48" w:rsidRPr="006A2DC8">
              <w:rPr>
                <w:rFonts w:ascii="Times New Roman" w:hAnsi="Times New Roman" w:cs="Times New Roman"/>
              </w:rPr>
              <w:t>ing</w:t>
            </w:r>
            <w:r w:rsidR="00767D8D" w:rsidRPr="006A2DC8">
              <w:rPr>
                <w:rFonts w:ascii="Times New Roman" w:hAnsi="Times New Roman" w:cs="Times New Roman"/>
              </w:rPr>
              <w:t xml:space="preserve"> the RGB image to a format where the component of the banknote is separated from each other.</w:t>
            </w:r>
            <w:r w:rsidR="00015E53" w:rsidRPr="006A2DC8">
              <w:rPr>
                <w:rFonts w:ascii="Times New Roman" w:hAnsi="Times New Roman" w:cs="Times New Roman"/>
              </w:rPr>
              <w:t xml:space="preserve"> Use k-means</w:t>
            </w:r>
            <w:r w:rsidR="00310E69" w:rsidRPr="006A2DC8">
              <w:rPr>
                <w:rFonts w:ascii="Times New Roman" w:hAnsi="Times New Roman" w:cs="Times New Roman"/>
              </w:rPr>
              <w:t xml:space="preserve"> algorithm that divides the data points into k-</w:t>
            </w:r>
            <w:proofErr w:type="spellStart"/>
            <w:r w:rsidR="00310E69" w:rsidRPr="006A2DC8">
              <w:rPr>
                <w:rFonts w:ascii="Times New Roman" w:hAnsi="Times New Roman" w:cs="Times New Roman"/>
              </w:rPr>
              <w:t>clusters.</w:t>
            </w:r>
            <w:r w:rsidR="006310A9" w:rsidRPr="006A2DC8">
              <w:rPr>
                <w:rFonts w:ascii="Times New Roman" w:hAnsi="Times New Roman" w:cs="Times New Roman"/>
              </w:rPr>
              <w:t>Euclidean</w:t>
            </w:r>
            <w:proofErr w:type="spellEnd"/>
            <w:r w:rsidR="006310A9" w:rsidRPr="006A2DC8">
              <w:rPr>
                <w:rFonts w:ascii="Times New Roman" w:hAnsi="Times New Roman" w:cs="Times New Roman"/>
              </w:rPr>
              <w:t xml:space="preserve"> distance calculated and </w:t>
            </w:r>
            <w:r w:rsidR="006310A9" w:rsidRPr="006A2DC8">
              <w:rPr>
                <w:rFonts w:ascii="Times New Roman" w:hAnsi="Times New Roman" w:cs="Times New Roman"/>
              </w:rPr>
              <w:lastRenderedPageBreak/>
              <w:t>combined individual distance to get results.</w:t>
            </w:r>
          </w:p>
          <w:p w14:paraId="1E754033" w14:textId="77777777" w:rsidR="006310A9" w:rsidRPr="006A2DC8" w:rsidRDefault="006310A9" w:rsidP="006347AE">
            <w:pPr>
              <w:pStyle w:val="NoSpacing"/>
              <w:rPr>
                <w:rFonts w:ascii="Times New Roman" w:hAnsi="Times New Roman" w:cs="Times New Roman"/>
              </w:rPr>
            </w:pPr>
          </w:p>
          <w:p w14:paraId="3487A53B" w14:textId="30123017" w:rsidR="006310A9" w:rsidRPr="006A2DC8" w:rsidRDefault="00070937" w:rsidP="006347AE">
            <w:pPr>
              <w:pStyle w:val="NoSpacing"/>
              <w:rPr>
                <w:rFonts w:ascii="Times New Roman" w:hAnsi="Times New Roman" w:cs="Times New Roman"/>
              </w:rPr>
            </w:pPr>
            <w:r w:rsidRPr="006A2DC8">
              <w:rPr>
                <w:rFonts w:ascii="Times New Roman" w:hAnsi="Times New Roman" w:cs="Times New Roman"/>
              </w:rPr>
              <w:t>The alternate</w:t>
            </w:r>
            <w:r w:rsidR="000D1BA8" w:rsidRPr="006A2DC8">
              <w:rPr>
                <w:rFonts w:ascii="Times New Roman" w:hAnsi="Times New Roman" w:cs="Times New Roman"/>
              </w:rPr>
              <w:t xml:space="preserve"> method is </w:t>
            </w:r>
            <w:r w:rsidR="00EC5D77" w:rsidRPr="006A2DC8">
              <w:rPr>
                <w:rFonts w:ascii="Times New Roman" w:hAnsi="Times New Roman" w:cs="Times New Roman"/>
              </w:rPr>
              <w:t>segmentation</w:t>
            </w:r>
            <w:r w:rsidR="007D08B2" w:rsidRPr="006A2DC8">
              <w:rPr>
                <w:rFonts w:ascii="Times New Roman" w:hAnsi="Times New Roman" w:cs="Times New Roman"/>
              </w:rPr>
              <w:t xml:space="preserve"> of the latent image of the currency note</w:t>
            </w:r>
            <w:r w:rsidR="00E32823" w:rsidRPr="006A2DC8">
              <w:rPr>
                <w:rFonts w:ascii="Times New Roman" w:hAnsi="Times New Roman" w:cs="Times New Roman"/>
              </w:rPr>
              <w:t xml:space="preserve"> after measuring the skewness</w:t>
            </w:r>
            <w:r w:rsidR="00474295" w:rsidRPr="006A2DC8">
              <w:rPr>
                <w:rFonts w:ascii="Times New Roman" w:hAnsi="Times New Roman" w:cs="Times New Roman"/>
              </w:rPr>
              <w:t xml:space="preserve"> using an equation</w:t>
            </w:r>
            <w:r w:rsidR="00576AAD" w:rsidRPr="006A2DC8">
              <w:rPr>
                <w:rFonts w:ascii="Times New Roman" w:hAnsi="Times New Roman" w:cs="Times New Roman"/>
              </w:rPr>
              <w:t xml:space="preserve">, encoded using HOG </w:t>
            </w:r>
            <w:proofErr w:type="spellStart"/>
            <w:r w:rsidR="00576AAD" w:rsidRPr="006A2DC8">
              <w:rPr>
                <w:rFonts w:ascii="Times New Roman" w:hAnsi="Times New Roman" w:cs="Times New Roman"/>
              </w:rPr>
              <w:t>decriptor</w:t>
            </w:r>
            <w:proofErr w:type="spellEnd"/>
            <w:r w:rsidR="00E32823" w:rsidRPr="006A2DC8">
              <w:rPr>
                <w:rFonts w:ascii="Times New Roman" w:hAnsi="Times New Roman" w:cs="Times New Roman"/>
              </w:rPr>
              <w:t>.</w:t>
            </w:r>
            <w:r w:rsidR="00474295" w:rsidRPr="006A2DC8">
              <w:rPr>
                <w:rFonts w:ascii="Times New Roman" w:hAnsi="Times New Roman" w:cs="Times New Roman"/>
              </w:rPr>
              <w:t xml:space="preserve"> Support Vector Machine (SVM) </w:t>
            </w:r>
            <w:r w:rsidR="00782E63" w:rsidRPr="006A2DC8">
              <w:rPr>
                <w:rFonts w:ascii="Times New Roman" w:hAnsi="Times New Roman" w:cs="Times New Roman"/>
              </w:rPr>
              <w:t xml:space="preserve">model was </w:t>
            </w:r>
            <w:r w:rsidRPr="006A2DC8">
              <w:rPr>
                <w:rFonts w:ascii="Times New Roman" w:hAnsi="Times New Roman" w:cs="Times New Roman"/>
              </w:rPr>
              <w:t>developed,</w:t>
            </w:r>
            <w:r w:rsidR="00782E63" w:rsidRPr="006A2DC8">
              <w:rPr>
                <w:rFonts w:ascii="Times New Roman" w:hAnsi="Times New Roman" w:cs="Times New Roman"/>
              </w:rPr>
              <w:t xml:space="preserve"> </w:t>
            </w:r>
            <w:r w:rsidR="001F285D" w:rsidRPr="006A2DC8">
              <w:rPr>
                <w:rFonts w:ascii="Times New Roman" w:hAnsi="Times New Roman" w:cs="Times New Roman"/>
              </w:rPr>
              <w:t xml:space="preserve">and </w:t>
            </w:r>
            <w:r w:rsidR="00782E63" w:rsidRPr="006A2DC8">
              <w:rPr>
                <w:rFonts w:ascii="Times New Roman" w:hAnsi="Times New Roman" w:cs="Times New Roman"/>
              </w:rPr>
              <w:t>Gaussian</w:t>
            </w:r>
            <w:r w:rsidR="001F285D" w:rsidRPr="006A2DC8">
              <w:rPr>
                <w:rFonts w:ascii="Times New Roman" w:hAnsi="Times New Roman" w:cs="Times New Roman"/>
              </w:rPr>
              <w:t xml:space="preserve"> Radial Basis Function </w:t>
            </w:r>
            <w:r w:rsidR="0058757A" w:rsidRPr="006A2DC8">
              <w:rPr>
                <w:rFonts w:ascii="Times New Roman" w:hAnsi="Times New Roman" w:cs="Times New Roman"/>
              </w:rPr>
              <w:t>was used as the kernel function.</w:t>
            </w:r>
          </w:p>
          <w:p w14:paraId="2BA3B870" w14:textId="77777777" w:rsidR="00312E4B" w:rsidRPr="006A2DC8" w:rsidRDefault="00312E4B" w:rsidP="00312E4B">
            <w:pPr>
              <w:pStyle w:val="NoSpacing"/>
              <w:jc w:val="center"/>
              <w:rPr>
                <w:rFonts w:ascii="Times New Roman" w:hAnsi="Times New Roman" w:cs="Times New Roman"/>
              </w:rPr>
            </w:pPr>
          </w:p>
        </w:tc>
        <w:tc>
          <w:tcPr>
            <w:tcW w:w="539" w:type="pct"/>
          </w:tcPr>
          <w:p w14:paraId="07FE89CE" w14:textId="77777777" w:rsidR="00312E4B" w:rsidRPr="006A2DC8" w:rsidRDefault="003F2EA0" w:rsidP="0058757A">
            <w:pPr>
              <w:pStyle w:val="NoSpacing"/>
              <w:numPr>
                <w:ilvl w:val="0"/>
                <w:numId w:val="10"/>
              </w:numPr>
              <w:rPr>
                <w:rFonts w:ascii="Times New Roman" w:hAnsi="Times New Roman" w:cs="Times New Roman"/>
              </w:rPr>
            </w:pPr>
            <w:r w:rsidRPr="006A2DC8">
              <w:rPr>
                <w:rFonts w:ascii="Times New Roman" w:hAnsi="Times New Roman" w:cs="Times New Roman"/>
              </w:rPr>
              <w:lastRenderedPageBreak/>
              <w:t xml:space="preserve">40 real and 20 </w:t>
            </w:r>
            <w:r w:rsidR="00E244FE" w:rsidRPr="006A2DC8">
              <w:rPr>
                <w:rFonts w:ascii="Times New Roman" w:hAnsi="Times New Roman" w:cs="Times New Roman"/>
              </w:rPr>
              <w:t>fake notes were used to include in the training dataset.</w:t>
            </w:r>
          </w:p>
          <w:p w14:paraId="5ABDA8F0" w14:textId="06432301" w:rsidR="00052D5B" w:rsidRPr="006A2DC8" w:rsidRDefault="00052D5B" w:rsidP="00052D5B">
            <w:pPr>
              <w:pStyle w:val="NoSpacing"/>
              <w:numPr>
                <w:ilvl w:val="0"/>
                <w:numId w:val="10"/>
              </w:numPr>
              <w:rPr>
                <w:rFonts w:ascii="Times New Roman" w:hAnsi="Times New Roman" w:cs="Times New Roman"/>
              </w:rPr>
            </w:pPr>
            <w:r w:rsidRPr="006A2DC8">
              <w:rPr>
                <w:rFonts w:ascii="Times New Roman" w:hAnsi="Times New Roman" w:cs="Times New Roman"/>
              </w:rPr>
              <w:t xml:space="preserve">Images were </w:t>
            </w:r>
            <w:r w:rsidR="0078701E" w:rsidRPr="006A2DC8">
              <w:rPr>
                <w:rFonts w:ascii="Times New Roman" w:hAnsi="Times New Roman" w:cs="Times New Roman"/>
              </w:rPr>
              <w:t xml:space="preserve">taken using a </w:t>
            </w:r>
            <w:r w:rsidR="00E91355" w:rsidRPr="006A2DC8">
              <w:rPr>
                <w:rFonts w:ascii="Times New Roman" w:hAnsi="Times New Roman" w:cs="Times New Roman"/>
              </w:rPr>
              <w:t>high-definition</w:t>
            </w:r>
            <w:r w:rsidR="0078701E" w:rsidRPr="006A2DC8">
              <w:rPr>
                <w:rFonts w:ascii="Times New Roman" w:hAnsi="Times New Roman" w:cs="Times New Roman"/>
              </w:rPr>
              <w:t xml:space="preserve"> camera with resolution of 8MP </w:t>
            </w:r>
            <w:r w:rsidR="00E91355" w:rsidRPr="006A2DC8">
              <w:rPr>
                <w:rFonts w:ascii="Times New Roman" w:hAnsi="Times New Roman" w:cs="Times New Roman"/>
              </w:rPr>
              <w:t>on a mobile phone.</w:t>
            </w:r>
          </w:p>
          <w:p w14:paraId="42E77C7A" w14:textId="2E65222F" w:rsidR="00E91355" w:rsidRPr="006A2DC8" w:rsidRDefault="00E91355" w:rsidP="00E91355">
            <w:pPr>
              <w:pStyle w:val="NoSpacing"/>
              <w:ind w:left="360"/>
              <w:rPr>
                <w:rFonts w:ascii="Times New Roman" w:hAnsi="Times New Roman" w:cs="Times New Roman"/>
              </w:rPr>
            </w:pPr>
          </w:p>
        </w:tc>
        <w:tc>
          <w:tcPr>
            <w:tcW w:w="548" w:type="pct"/>
          </w:tcPr>
          <w:p w14:paraId="74C09FA9" w14:textId="073209B6" w:rsidR="00312E4B" w:rsidRPr="006A2DC8" w:rsidRDefault="00B22533" w:rsidP="00E91355">
            <w:pPr>
              <w:pStyle w:val="NoSpacing"/>
              <w:numPr>
                <w:ilvl w:val="0"/>
                <w:numId w:val="11"/>
              </w:numPr>
              <w:jc w:val="center"/>
              <w:rPr>
                <w:rFonts w:ascii="Times New Roman" w:hAnsi="Times New Roman" w:cs="Times New Roman"/>
              </w:rPr>
            </w:pPr>
            <w:r w:rsidRPr="006A2DC8">
              <w:rPr>
                <w:rFonts w:ascii="Times New Roman" w:hAnsi="Times New Roman" w:cs="Times New Roman"/>
              </w:rPr>
              <w:t xml:space="preserve">Latent image training using SVM </w:t>
            </w:r>
            <w:r w:rsidR="00B72D8B" w:rsidRPr="006A2DC8">
              <w:rPr>
                <w:rFonts w:ascii="Times New Roman" w:hAnsi="Times New Roman" w:cs="Times New Roman"/>
              </w:rPr>
              <w:t>model and Gaussian Radial Basis Function.</w:t>
            </w:r>
            <w:r w:rsidR="00C54D4E" w:rsidRPr="006A2DC8">
              <w:rPr>
                <w:rFonts w:ascii="Times New Roman" w:hAnsi="Times New Roman" w:cs="Times New Roman"/>
              </w:rPr>
              <w:t xml:space="preserve"> (100%)</w:t>
            </w:r>
          </w:p>
          <w:p w14:paraId="459F1B5A" w14:textId="49023EDA" w:rsidR="006B5447" w:rsidRPr="006A2DC8" w:rsidRDefault="006B5447" w:rsidP="006B5447">
            <w:pPr>
              <w:pStyle w:val="NoSpacing"/>
              <w:numPr>
                <w:ilvl w:val="0"/>
                <w:numId w:val="11"/>
              </w:numPr>
              <w:rPr>
                <w:rFonts w:ascii="Times New Roman" w:hAnsi="Times New Roman" w:cs="Times New Roman"/>
              </w:rPr>
            </w:pPr>
            <w:r w:rsidRPr="006A2DC8">
              <w:rPr>
                <w:rFonts w:ascii="Times New Roman" w:hAnsi="Times New Roman" w:cs="Times New Roman"/>
              </w:rPr>
              <w:t xml:space="preserve">Security thread </w:t>
            </w:r>
            <w:r w:rsidR="00C54D4E" w:rsidRPr="006A2DC8">
              <w:rPr>
                <w:rFonts w:ascii="Times New Roman" w:hAnsi="Times New Roman" w:cs="Times New Roman"/>
              </w:rPr>
              <w:t>images classified using a clustering algorithm i.e., k-means algorithm. (90%)</w:t>
            </w:r>
          </w:p>
        </w:tc>
        <w:tc>
          <w:tcPr>
            <w:tcW w:w="400" w:type="pct"/>
          </w:tcPr>
          <w:p w14:paraId="6D919AE3" w14:textId="77777777" w:rsidR="00312E4B" w:rsidRPr="006A2DC8" w:rsidRDefault="003928DD" w:rsidP="00C54D4E">
            <w:pPr>
              <w:pStyle w:val="NoSpacing"/>
              <w:rPr>
                <w:rFonts w:ascii="Times New Roman" w:hAnsi="Times New Roman" w:cs="Times New Roman"/>
              </w:rPr>
            </w:pPr>
            <w:r w:rsidRPr="006A2DC8">
              <w:rPr>
                <w:rFonts w:ascii="Times New Roman" w:hAnsi="Times New Roman" w:cs="Times New Roman"/>
              </w:rPr>
              <w:t>Real time images were chosen with accurate pre-processing.</w:t>
            </w:r>
          </w:p>
          <w:p w14:paraId="00D363ED" w14:textId="77777777" w:rsidR="00B7744F" w:rsidRPr="006A2DC8" w:rsidRDefault="00B7744F" w:rsidP="00C54D4E">
            <w:pPr>
              <w:pStyle w:val="NoSpacing"/>
              <w:rPr>
                <w:rFonts w:ascii="Times New Roman" w:hAnsi="Times New Roman" w:cs="Times New Roman"/>
              </w:rPr>
            </w:pPr>
          </w:p>
          <w:p w14:paraId="03E92D08" w14:textId="27CEA8C9" w:rsidR="003928DD" w:rsidRPr="006A2DC8" w:rsidRDefault="003928DD" w:rsidP="00C54D4E">
            <w:pPr>
              <w:pStyle w:val="NoSpacing"/>
              <w:rPr>
                <w:rFonts w:ascii="Times New Roman" w:hAnsi="Times New Roman" w:cs="Times New Roman"/>
              </w:rPr>
            </w:pPr>
            <w:r w:rsidRPr="006A2DC8">
              <w:rPr>
                <w:rFonts w:ascii="Times New Roman" w:hAnsi="Times New Roman" w:cs="Times New Roman"/>
              </w:rPr>
              <w:t xml:space="preserve">Latent image </w:t>
            </w:r>
            <w:r w:rsidR="00B7744F" w:rsidRPr="006A2DC8">
              <w:rPr>
                <w:rFonts w:ascii="Times New Roman" w:hAnsi="Times New Roman" w:cs="Times New Roman"/>
              </w:rPr>
              <w:t>classified using SVM model showed high accuracy and high number of true positives.</w:t>
            </w:r>
          </w:p>
        </w:tc>
        <w:tc>
          <w:tcPr>
            <w:tcW w:w="404" w:type="pct"/>
          </w:tcPr>
          <w:p w14:paraId="6DE6900A" w14:textId="524A8331" w:rsidR="00312E4B" w:rsidRPr="006A2DC8" w:rsidRDefault="00B7744F" w:rsidP="00B7744F">
            <w:pPr>
              <w:pStyle w:val="NoSpacing"/>
              <w:rPr>
                <w:rFonts w:ascii="Times New Roman" w:hAnsi="Times New Roman" w:cs="Times New Roman"/>
              </w:rPr>
            </w:pPr>
            <w:r w:rsidRPr="006A2DC8">
              <w:rPr>
                <w:rFonts w:ascii="Times New Roman" w:hAnsi="Times New Roman" w:cs="Times New Roman"/>
              </w:rPr>
              <w:t xml:space="preserve">Training Dataset </w:t>
            </w:r>
            <w:r w:rsidR="003A2B80" w:rsidRPr="006A2DC8">
              <w:rPr>
                <w:rFonts w:ascii="Times New Roman" w:hAnsi="Times New Roman" w:cs="Times New Roman"/>
              </w:rPr>
              <w:t>was</w:t>
            </w:r>
            <w:r w:rsidRPr="006A2DC8">
              <w:rPr>
                <w:rFonts w:ascii="Times New Roman" w:hAnsi="Times New Roman" w:cs="Times New Roman"/>
              </w:rPr>
              <w:t xml:space="preserve"> limited to only </w:t>
            </w:r>
            <w:r w:rsidR="00C543E0" w:rsidRPr="006A2DC8">
              <w:rPr>
                <w:rFonts w:ascii="Times New Roman" w:hAnsi="Times New Roman" w:cs="Times New Roman"/>
              </w:rPr>
              <w:t xml:space="preserve">60 banknotes in total. </w:t>
            </w:r>
          </w:p>
          <w:p w14:paraId="077723F1" w14:textId="77777777" w:rsidR="00E216A2" w:rsidRPr="006A2DC8" w:rsidRDefault="00E216A2" w:rsidP="00B7744F">
            <w:pPr>
              <w:pStyle w:val="NoSpacing"/>
              <w:rPr>
                <w:rFonts w:ascii="Times New Roman" w:hAnsi="Times New Roman" w:cs="Times New Roman"/>
              </w:rPr>
            </w:pPr>
          </w:p>
          <w:p w14:paraId="23713D83" w14:textId="1CFED78D" w:rsidR="00E216A2" w:rsidRPr="006A2DC8" w:rsidRDefault="00E216A2" w:rsidP="00B7744F">
            <w:pPr>
              <w:pStyle w:val="NoSpacing"/>
              <w:rPr>
                <w:rFonts w:ascii="Times New Roman" w:hAnsi="Times New Roman" w:cs="Times New Roman"/>
              </w:rPr>
            </w:pPr>
            <w:r w:rsidRPr="006A2DC8">
              <w:rPr>
                <w:rFonts w:ascii="Times New Roman" w:hAnsi="Times New Roman" w:cs="Times New Roman"/>
              </w:rPr>
              <w:t>Resolution of camera is not an ideal</w:t>
            </w:r>
            <w:r w:rsidR="003A2B80" w:rsidRPr="006A2DC8">
              <w:rPr>
                <w:rFonts w:ascii="Times New Roman" w:hAnsi="Times New Roman" w:cs="Times New Roman"/>
              </w:rPr>
              <w:t xml:space="preserve"> measurement for capturing high quality images.</w:t>
            </w:r>
          </w:p>
        </w:tc>
        <w:tc>
          <w:tcPr>
            <w:tcW w:w="547" w:type="pct"/>
          </w:tcPr>
          <w:p w14:paraId="618E5532" w14:textId="1FC05BB2" w:rsidR="00312E4B" w:rsidRPr="006A2DC8" w:rsidRDefault="003A2B80" w:rsidP="003A2B80">
            <w:pPr>
              <w:pStyle w:val="NoSpacing"/>
              <w:rPr>
                <w:rFonts w:ascii="Times New Roman" w:hAnsi="Times New Roman" w:cs="Times New Roman"/>
              </w:rPr>
            </w:pPr>
            <w:r w:rsidRPr="006A2DC8">
              <w:rPr>
                <w:rFonts w:ascii="Times New Roman" w:hAnsi="Times New Roman" w:cs="Times New Roman"/>
              </w:rPr>
              <w:t xml:space="preserve">Security thread images </w:t>
            </w:r>
            <w:r w:rsidR="0030625F" w:rsidRPr="006A2DC8">
              <w:rPr>
                <w:rFonts w:ascii="Times New Roman" w:hAnsi="Times New Roman" w:cs="Times New Roman"/>
              </w:rPr>
              <w:t xml:space="preserve">classified through k-means algorithm </w:t>
            </w:r>
            <w:r w:rsidR="00836DF2" w:rsidRPr="006A2DC8">
              <w:rPr>
                <w:rFonts w:ascii="Times New Roman" w:hAnsi="Times New Roman" w:cs="Times New Roman"/>
              </w:rPr>
              <w:t>show</w:t>
            </w:r>
            <w:r w:rsidR="0030625F" w:rsidRPr="006A2DC8">
              <w:rPr>
                <w:rFonts w:ascii="Times New Roman" w:hAnsi="Times New Roman" w:cs="Times New Roman"/>
              </w:rPr>
              <w:t xml:space="preserve"> 90% accuracy.</w:t>
            </w:r>
          </w:p>
          <w:p w14:paraId="121EE937" w14:textId="77777777" w:rsidR="0030625F" w:rsidRPr="006A2DC8" w:rsidRDefault="0030625F" w:rsidP="003A2B80">
            <w:pPr>
              <w:pStyle w:val="NoSpacing"/>
              <w:rPr>
                <w:rFonts w:ascii="Times New Roman" w:hAnsi="Times New Roman" w:cs="Times New Roman"/>
              </w:rPr>
            </w:pPr>
          </w:p>
          <w:p w14:paraId="4A518782" w14:textId="796B9179" w:rsidR="0030625F" w:rsidRPr="006A2DC8" w:rsidRDefault="0030625F" w:rsidP="003A2B80">
            <w:pPr>
              <w:pStyle w:val="NoSpacing"/>
              <w:rPr>
                <w:rFonts w:ascii="Times New Roman" w:hAnsi="Times New Roman" w:cs="Times New Roman"/>
              </w:rPr>
            </w:pPr>
            <w:r w:rsidRPr="006A2DC8">
              <w:rPr>
                <w:rFonts w:ascii="Times New Roman" w:hAnsi="Times New Roman" w:cs="Times New Roman"/>
              </w:rPr>
              <w:t>Latent images classified through SVM model sho</w:t>
            </w:r>
            <w:r w:rsidR="00836DF2" w:rsidRPr="006A2DC8">
              <w:rPr>
                <w:rFonts w:ascii="Times New Roman" w:hAnsi="Times New Roman" w:cs="Times New Roman"/>
              </w:rPr>
              <w:t>w</w:t>
            </w:r>
            <w:r w:rsidRPr="006A2DC8">
              <w:rPr>
                <w:rFonts w:ascii="Times New Roman" w:hAnsi="Times New Roman" w:cs="Times New Roman"/>
              </w:rPr>
              <w:t xml:space="preserve"> 90% accuracy.</w:t>
            </w:r>
          </w:p>
        </w:tc>
      </w:tr>
      <w:tr w:rsidR="008E08DE" w:rsidRPr="006A2DC8" w14:paraId="4EDDB7A5" w14:textId="77777777" w:rsidTr="006A2DC8">
        <w:trPr>
          <w:trHeight w:val="20"/>
          <w:jc w:val="center"/>
        </w:trPr>
        <w:tc>
          <w:tcPr>
            <w:tcW w:w="198" w:type="pct"/>
          </w:tcPr>
          <w:p w14:paraId="4490AE56" w14:textId="17281F08" w:rsidR="008E08DE" w:rsidRPr="006A2DC8" w:rsidRDefault="008E08DE" w:rsidP="00312E4B">
            <w:pPr>
              <w:pStyle w:val="NoSpacing"/>
              <w:jc w:val="center"/>
              <w:rPr>
                <w:rFonts w:ascii="Times New Roman" w:hAnsi="Times New Roman" w:cs="Times New Roman"/>
              </w:rPr>
            </w:pPr>
            <w:r w:rsidRPr="006A2DC8">
              <w:rPr>
                <w:rFonts w:ascii="Times New Roman" w:hAnsi="Times New Roman" w:cs="Times New Roman"/>
              </w:rPr>
              <w:lastRenderedPageBreak/>
              <w:t>3</w:t>
            </w:r>
          </w:p>
        </w:tc>
        <w:tc>
          <w:tcPr>
            <w:tcW w:w="941" w:type="pct"/>
          </w:tcPr>
          <w:p w14:paraId="5BB58033" w14:textId="77777777" w:rsidR="008E08DE" w:rsidRPr="006A2DC8" w:rsidRDefault="008E08DE" w:rsidP="008E08DE">
            <w:pPr>
              <w:pStyle w:val="NormalWeb"/>
              <w:spacing w:before="0" w:beforeAutospacing="0" w:after="0" w:afterAutospacing="0"/>
              <w:rPr>
                <w:sz w:val="22"/>
                <w:szCs w:val="22"/>
              </w:rPr>
            </w:pPr>
            <w:r w:rsidRPr="006A2DC8">
              <w:rPr>
                <w:sz w:val="22"/>
                <w:szCs w:val="22"/>
              </w:rPr>
              <w:t xml:space="preserve">S. Shahani, A. </w:t>
            </w:r>
            <w:proofErr w:type="spellStart"/>
            <w:r w:rsidRPr="006A2DC8">
              <w:rPr>
                <w:sz w:val="22"/>
                <w:szCs w:val="22"/>
              </w:rPr>
              <w:t>Jagiasi</w:t>
            </w:r>
            <w:proofErr w:type="spellEnd"/>
            <w:r w:rsidRPr="006A2DC8">
              <w:rPr>
                <w:sz w:val="22"/>
                <w:szCs w:val="22"/>
              </w:rPr>
              <w:t xml:space="preserve">, and R. Priya, “Analysis of Banknote Authentication System using Machine Learning Techniques,” </w:t>
            </w:r>
            <w:r w:rsidRPr="006A2DC8">
              <w:rPr>
                <w:i/>
                <w:iCs/>
                <w:sz w:val="22"/>
                <w:szCs w:val="22"/>
              </w:rPr>
              <w:t>International Journal of Computer Applications</w:t>
            </w:r>
            <w:r w:rsidRPr="006A2DC8">
              <w:rPr>
                <w:sz w:val="22"/>
                <w:szCs w:val="22"/>
              </w:rPr>
              <w:t xml:space="preserve">, vol. 179, no. 20, pp. 22–26, Feb. 2018, </w:t>
            </w:r>
            <w:proofErr w:type="spellStart"/>
            <w:r w:rsidRPr="006A2DC8">
              <w:rPr>
                <w:sz w:val="22"/>
                <w:szCs w:val="22"/>
              </w:rPr>
              <w:t>doi</w:t>
            </w:r>
            <w:proofErr w:type="spellEnd"/>
            <w:r w:rsidRPr="006A2DC8">
              <w:rPr>
                <w:sz w:val="22"/>
                <w:szCs w:val="22"/>
              </w:rPr>
              <w:t>: 10.5120/ijca2018916343.</w:t>
            </w:r>
          </w:p>
          <w:p w14:paraId="7D7CFED7" w14:textId="77777777" w:rsidR="008E08DE" w:rsidRPr="006A2DC8" w:rsidRDefault="008E08DE" w:rsidP="00E44D37">
            <w:pPr>
              <w:pStyle w:val="NoSpacing"/>
              <w:rPr>
                <w:rFonts w:ascii="Times New Roman" w:hAnsi="Times New Roman" w:cs="Times New Roman"/>
                <w:color w:val="222222"/>
                <w:shd w:val="clear" w:color="auto" w:fill="FFFFFF"/>
              </w:rPr>
            </w:pPr>
          </w:p>
        </w:tc>
        <w:tc>
          <w:tcPr>
            <w:tcW w:w="471" w:type="pct"/>
          </w:tcPr>
          <w:p w14:paraId="0244C553" w14:textId="77777777" w:rsidR="008E08DE" w:rsidRPr="006A2DC8" w:rsidRDefault="007049B2" w:rsidP="008E08DE">
            <w:pPr>
              <w:pStyle w:val="NoSpacing"/>
              <w:numPr>
                <w:ilvl w:val="0"/>
                <w:numId w:val="43"/>
              </w:numPr>
              <w:rPr>
                <w:rFonts w:ascii="Times New Roman" w:hAnsi="Times New Roman" w:cs="Times New Roman"/>
              </w:rPr>
            </w:pPr>
            <w:r w:rsidRPr="006A2DC8">
              <w:rPr>
                <w:rFonts w:ascii="Times New Roman" w:hAnsi="Times New Roman" w:cs="Times New Roman"/>
              </w:rPr>
              <w:t>Create an SVM model using a kernel function.</w:t>
            </w:r>
          </w:p>
          <w:p w14:paraId="7C9E8141" w14:textId="77777777" w:rsidR="007049B2" w:rsidRPr="006A2DC8" w:rsidRDefault="00CE1273" w:rsidP="008E08DE">
            <w:pPr>
              <w:pStyle w:val="NoSpacing"/>
              <w:numPr>
                <w:ilvl w:val="0"/>
                <w:numId w:val="43"/>
              </w:numPr>
              <w:rPr>
                <w:rFonts w:ascii="Times New Roman" w:hAnsi="Times New Roman" w:cs="Times New Roman"/>
              </w:rPr>
            </w:pPr>
            <w:r w:rsidRPr="006A2DC8">
              <w:rPr>
                <w:rFonts w:ascii="Times New Roman" w:hAnsi="Times New Roman" w:cs="Times New Roman"/>
              </w:rPr>
              <w:t>Calculate the performance measure of the model.</w:t>
            </w:r>
          </w:p>
          <w:p w14:paraId="3F4989FF" w14:textId="7FF59F7A" w:rsidR="00CE1273" w:rsidRPr="006A2DC8" w:rsidRDefault="00CE1273" w:rsidP="008E08DE">
            <w:pPr>
              <w:pStyle w:val="NoSpacing"/>
              <w:numPr>
                <w:ilvl w:val="0"/>
                <w:numId w:val="43"/>
              </w:numPr>
              <w:rPr>
                <w:rFonts w:ascii="Times New Roman" w:hAnsi="Times New Roman" w:cs="Times New Roman"/>
              </w:rPr>
            </w:pPr>
            <w:r w:rsidRPr="006A2DC8">
              <w:rPr>
                <w:rFonts w:ascii="Times New Roman" w:hAnsi="Times New Roman" w:cs="Times New Roman"/>
              </w:rPr>
              <w:t>Compare the result to that of a BPN model.</w:t>
            </w:r>
          </w:p>
        </w:tc>
        <w:tc>
          <w:tcPr>
            <w:tcW w:w="462" w:type="pct"/>
          </w:tcPr>
          <w:p w14:paraId="62EBFAFA" w14:textId="0CF9898A" w:rsidR="008E08DE" w:rsidRPr="006A2DC8" w:rsidRDefault="004D21FB" w:rsidP="004D21FB">
            <w:pPr>
              <w:pStyle w:val="NoSpacing"/>
              <w:numPr>
                <w:ilvl w:val="0"/>
                <w:numId w:val="44"/>
              </w:numPr>
              <w:rPr>
                <w:rFonts w:ascii="Times New Roman" w:hAnsi="Times New Roman" w:cs="Times New Roman"/>
              </w:rPr>
            </w:pPr>
            <w:r w:rsidRPr="006A2DC8">
              <w:rPr>
                <w:rFonts w:ascii="Times New Roman" w:hAnsi="Times New Roman" w:cs="Times New Roman"/>
              </w:rPr>
              <w:t xml:space="preserve">Counterfeiters introduce forged </w:t>
            </w:r>
            <w:r w:rsidR="0081150A" w:rsidRPr="006A2DC8">
              <w:rPr>
                <w:rFonts w:ascii="Times New Roman" w:hAnsi="Times New Roman" w:cs="Times New Roman"/>
              </w:rPr>
              <w:t>banknotes</w:t>
            </w:r>
            <w:r w:rsidRPr="006A2DC8">
              <w:rPr>
                <w:rFonts w:ascii="Times New Roman" w:hAnsi="Times New Roman" w:cs="Times New Roman"/>
              </w:rPr>
              <w:t xml:space="preserve"> to disrupt the financial market.</w:t>
            </w:r>
          </w:p>
          <w:p w14:paraId="0EC9DD2C" w14:textId="0325CB2C" w:rsidR="004D21FB" w:rsidRPr="006A2DC8" w:rsidRDefault="0081150A" w:rsidP="004D21FB">
            <w:pPr>
              <w:pStyle w:val="NoSpacing"/>
              <w:numPr>
                <w:ilvl w:val="0"/>
                <w:numId w:val="44"/>
              </w:numPr>
              <w:rPr>
                <w:rFonts w:ascii="Times New Roman" w:hAnsi="Times New Roman" w:cs="Times New Roman"/>
              </w:rPr>
            </w:pPr>
            <w:r w:rsidRPr="006A2DC8">
              <w:rPr>
                <w:rFonts w:ascii="Times New Roman" w:hAnsi="Times New Roman" w:cs="Times New Roman"/>
              </w:rPr>
              <w:t xml:space="preserve">No efficient algorithm </w:t>
            </w:r>
            <w:r w:rsidR="009D6843" w:rsidRPr="006A2DC8">
              <w:rPr>
                <w:rFonts w:ascii="Times New Roman" w:hAnsi="Times New Roman" w:cs="Times New Roman"/>
              </w:rPr>
              <w:t>was created</w:t>
            </w:r>
            <w:r w:rsidRPr="006A2DC8">
              <w:rPr>
                <w:rFonts w:ascii="Times New Roman" w:hAnsi="Times New Roman" w:cs="Times New Roman"/>
              </w:rPr>
              <w:t xml:space="preserve"> through ML to detect fake banknotes.</w:t>
            </w:r>
          </w:p>
          <w:p w14:paraId="033FDA46" w14:textId="7059D887" w:rsidR="0081150A" w:rsidRPr="006A2DC8" w:rsidRDefault="009D6843" w:rsidP="004D21FB">
            <w:pPr>
              <w:pStyle w:val="NoSpacing"/>
              <w:numPr>
                <w:ilvl w:val="0"/>
                <w:numId w:val="44"/>
              </w:numPr>
              <w:rPr>
                <w:rFonts w:ascii="Times New Roman" w:hAnsi="Times New Roman" w:cs="Times New Roman"/>
              </w:rPr>
            </w:pPr>
            <w:r w:rsidRPr="006A2DC8">
              <w:rPr>
                <w:rFonts w:ascii="Times New Roman" w:hAnsi="Times New Roman" w:cs="Times New Roman"/>
              </w:rPr>
              <w:t xml:space="preserve">ATM machines are incapable of identifying a forged banknote without </w:t>
            </w:r>
            <w:r w:rsidRPr="006A2DC8">
              <w:rPr>
                <w:rFonts w:ascii="Times New Roman" w:hAnsi="Times New Roman" w:cs="Times New Roman"/>
              </w:rPr>
              <w:lastRenderedPageBreak/>
              <w:t>a proper system.</w:t>
            </w:r>
          </w:p>
        </w:tc>
        <w:tc>
          <w:tcPr>
            <w:tcW w:w="489" w:type="pct"/>
          </w:tcPr>
          <w:p w14:paraId="43A572B7" w14:textId="271C49D6" w:rsidR="008E08DE" w:rsidRPr="006A2DC8" w:rsidRDefault="009D6843" w:rsidP="00891974">
            <w:pPr>
              <w:pStyle w:val="NoSpacing"/>
              <w:rPr>
                <w:rFonts w:ascii="Times New Roman" w:hAnsi="Times New Roman" w:cs="Times New Roman"/>
              </w:rPr>
            </w:pPr>
            <w:r w:rsidRPr="006A2DC8">
              <w:rPr>
                <w:rFonts w:ascii="Times New Roman" w:hAnsi="Times New Roman" w:cs="Times New Roman"/>
              </w:rPr>
              <w:lastRenderedPageBreak/>
              <w:t xml:space="preserve">The supervised learning model is </w:t>
            </w:r>
            <w:r w:rsidR="00D72BBD" w:rsidRPr="006A2DC8">
              <w:rPr>
                <w:rFonts w:ascii="Times New Roman" w:hAnsi="Times New Roman" w:cs="Times New Roman"/>
              </w:rPr>
              <w:t>deployed</w:t>
            </w:r>
            <w:r w:rsidRPr="006A2DC8">
              <w:rPr>
                <w:rFonts w:ascii="Times New Roman" w:hAnsi="Times New Roman" w:cs="Times New Roman"/>
              </w:rPr>
              <w:t xml:space="preserve"> in GNU Octave</w:t>
            </w:r>
            <w:r w:rsidR="00D72BBD" w:rsidRPr="006A2DC8">
              <w:rPr>
                <w:rFonts w:ascii="Times New Roman" w:hAnsi="Times New Roman" w:cs="Times New Roman"/>
              </w:rPr>
              <w:t>. The dataset is divided in the ratio of 80:20.</w:t>
            </w:r>
            <w:r w:rsidR="004C6650" w:rsidRPr="006A2DC8">
              <w:rPr>
                <w:rFonts w:ascii="Times New Roman" w:hAnsi="Times New Roman" w:cs="Times New Roman"/>
              </w:rPr>
              <w:t xml:space="preserve"> The kernel function is used to proj</w:t>
            </w:r>
            <w:r w:rsidR="003A7BA3" w:rsidRPr="006A2DC8">
              <w:rPr>
                <w:rFonts w:ascii="Times New Roman" w:hAnsi="Times New Roman" w:cs="Times New Roman"/>
              </w:rPr>
              <w:t>e</w:t>
            </w:r>
            <w:r w:rsidR="004C6650" w:rsidRPr="006A2DC8">
              <w:rPr>
                <w:rFonts w:ascii="Times New Roman" w:hAnsi="Times New Roman" w:cs="Times New Roman"/>
              </w:rPr>
              <w:t>ct the dat</w:t>
            </w:r>
            <w:r w:rsidR="003A7BA3" w:rsidRPr="006A2DC8">
              <w:rPr>
                <w:rFonts w:ascii="Times New Roman" w:hAnsi="Times New Roman" w:cs="Times New Roman"/>
              </w:rPr>
              <w:t>a</w:t>
            </w:r>
            <w:r w:rsidR="004C6650" w:rsidRPr="006A2DC8">
              <w:rPr>
                <w:rFonts w:ascii="Times New Roman" w:hAnsi="Times New Roman" w:cs="Times New Roman"/>
              </w:rPr>
              <w:t xml:space="preserve"> in higher-dimensional space </w:t>
            </w:r>
            <w:r w:rsidR="003A7BA3" w:rsidRPr="006A2DC8">
              <w:rPr>
                <w:rFonts w:ascii="Times New Roman" w:hAnsi="Times New Roman" w:cs="Times New Roman"/>
              </w:rPr>
              <w:t>in SVM. After the visualization of the data the accuracy of the model is measured.</w:t>
            </w:r>
            <w:r w:rsidR="00753194" w:rsidRPr="006A2DC8">
              <w:rPr>
                <w:rFonts w:ascii="Times New Roman" w:hAnsi="Times New Roman" w:cs="Times New Roman"/>
              </w:rPr>
              <w:t xml:space="preserve"> A comparative study </w:t>
            </w:r>
            <w:r w:rsidR="0042556F" w:rsidRPr="006A2DC8">
              <w:rPr>
                <w:rFonts w:ascii="Times New Roman" w:hAnsi="Times New Roman" w:cs="Times New Roman"/>
              </w:rPr>
              <w:t>is conducted</w:t>
            </w:r>
            <w:r w:rsidR="00753194" w:rsidRPr="006A2DC8">
              <w:rPr>
                <w:rFonts w:ascii="Times New Roman" w:hAnsi="Times New Roman" w:cs="Times New Roman"/>
              </w:rPr>
              <w:t xml:space="preserve"> using the hold-out method and </w:t>
            </w:r>
            <w:r w:rsidR="0042556F" w:rsidRPr="006A2DC8">
              <w:rPr>
                <w:rFonts w:ascii="Times New Roman" w:hAnsi="Times New Roman" w:cs="Times New Roman"/>
              </w:rPr>
              <w:t>compared</w:t>
            </w:r>
            <w:r w:rsidR="00753194" w:rsidRPr="006A2DC8">
              <w:rPr>
                <w:rFonts w:ascii="Times New Roman" w:hAnsi="Times New Roman" w:cs="Times New Roman"/>
              </w:rPr>
              <w:t xml:space="preserve"> to a BPN</w:t>
            </w:r>
            <w:r w:rsidR="0042556F" w:rsidRPr="006A2DC8">
              <w:rPr>
                <w:rFonts w:ascii="Times New Roman" w:hAnsi="Times New Roman" w:cs="Times New Roman"/>
              </w:rPr>
              <w:t xml:space="preserve"> using </w:t>
            </w:r>
            <w:r w:rsidR="0042556F" w:rsidRPr="006A2DC8">
              <w:rPr>
                <w:rFonts w:ascii="Times New Roman" w:hAnsi="Times New Roman" w:cs="Times New Roman"/>
              </w:rPr>
              <w:lastRenderedPageBreak/>
              <w:t>a ROC curve.</w:t>
            </w:r>
          </w:p>
        </w:tc>
        <w:tc>
          <w:tcPr>
            <w:tcW w:w="539" w:type="pct"/>
          </w:tcPr>
          <w:p w14:paraId="72EEE1A3" w14:textId="77777777" w:rsidR="008E08DE" w:rsidRPr="006A2DC8" w:rsidRDefault="003A3E6D" w:rsidP="003A3E6D">
            <w:pPr>
              <w:pStyle w:val="NoSpacing"/>
              <w:numPr>
                <w:ilvl w:val="0"/>
                <w:numId w:val="45"/>
              </w:numPr>
              <w:rPr>
                <w:rFonts w:ascii="Times New Roman" w:hAnsi="Times New Roman" w:cs="Times New Roman"/>
              </w:rPr>
            </w:pPr>
            <w:r w:rsidRPr="006A2DC8">
              <w:rPr>
                <w:rFonts w:ascii="Times New Roman" w:hAnsi="Times New Roman" w:cs="Times New Roman"/>
              </w:rPr>
              <w:lastRenderedPageBreak/>
              <w:t>The dataset is obtained from UCI ML repository.</w:t>
            </w:r>
          </w:p>
          <w:p w14:paraId="3D2EB4AB" w14:textId="2778E867" w:rsidR="003A3E6D" w:rsidRPr="006A2DC8" w:rsidRDefault="003A3E6D" w:rsidP="003A3E6D">
            <w:pPr>
              <w:pStyle w:val="NoSpacing"/>
              <w:numPr>
                <w:ilvl w:val="0"/>
                <w:numId w:val="45"/>
              </w:numPr>
              <w:rPr>
                <w:rFonts w:ascii="Times New Roman" w:hAnsi="Times New Roman" w:cs="Times New Roman"/>
              </w:rPr>
            </w:pPr>
            <w:r w:rsidRPr="006A2DC8">
              <w:rPr>
                <w:rFonts w:ascii="Times New Roman" w:hAnsi="Times New Roman" w:cs="Times New Roman"/>
              </w:rPr>
              <w:t>It contains 5 attributes</w:t>
            </w:r>
            <w:r w:rsidR="004F3BBC" w:rsidRPr="006A2DC8">
              <w:rPr>
                <w:rFonts w:ascii="Times New Roman" w:hAnsi="Times New Roman" w:cs="Times New Roman"/>
              </w:rPr>
              <w:t xml:space="preserve"> and in a balanced ratio of 55:45.</w:t>
            </w:r>
          </w:p>
        </w:tc>
        <w:tc>
          <w:tcPr>
            <w:tcW w:w="548" w:type="pct"/>
          </w:tcPr>
          <w:p w14:paraId="43D5DAF7" w14:textId="3B810CE5" w:rsidR="008E08DE" w:rsidRPr="006A2DC8" w:rsidRDefault="004F3BBC" w:rsidP="004F3BBC">
            <w:pPr>
              <w:pStyle w:val="NoSpacing"/>
              <w:rPr>
                <w:rFonts w:ascii="Times New Roman" w:hAnsi="Times New Roman" w:cs="Times New Roman"/>
              </w:rPr>
            </w:pPr>
            <w:r w:rsidRPr="006A2DC8">
              <w:rPr>
                <w:rFonts w:ascii="Times New Roman" w:hAnsi="Times New Roman" w:cs="Times New Roman"/>
              </w:rPr>
              <w:t>Supervised learning: Support Vector machine.</w:t>
            </w:r>
            <w:r w:rsidR="00A03E37" w:rsidRPr="006A2DC8">
              <w:rPr>
                <w:rFonts w:ascii="Times New Roman" w:hAnsi="Times New Roman" w:cs="Times New Roman"/>
              </w:rPr>
              <w:t xml:space="preserve"> (98.6%)</w:t>
            </w:r>
          </w:p>
        </w:tc>
        <w:tc>
          <w:tcPr>
            <w:tcW w:w="400" w:type="pct"/>
          </w:tcPr>
          <w:p w14:paraId="7E3DFD35" w14:textId="1D605645" w:rsidR="008E08DE" w:rsidRPr="006A2DC8" w:rsidRDefault="008C3B5D" w:rsidP="004C1CF1">
            <w:pPr>
              <w:pStyle w:val="NoSpacing"/>
              <w:rPr>
                <w:rFonts w:ascii="Times New Roman" w:hAnsi="Times New Roman" w:cs="Times New Roman"/>
              </w:rPr>
            </w:pPr>
            <w:r w:rsidRPr="006A2DC8">
              <w:rPr>
                <w:rFonts w:ascii="Times New Roman" w:hAnsi="Times New Roman" w:cs="Times New Roman"/>
              </w:rPr>
              <w:t>SVM lacks in predicting accurately forged banknotes.</w:t>
            </w:r>
          </w:p>
        </w:tc>
        <w:tc>
          <w:tcPr>
            <w:tcW w:w="404" w:type="pct"/>
          </w:tcPr>
          <w:p w14:paraId="2B27E566" w14:textId="229E4124" w:rsidR="008E08DE" w:rsidRPr="006A2DC8" w:rsidRDefault="008C3B5D" w:rsidP="00050D36">
            <w:pPr>
              <w:pStyle w:val="NoSpacing"/>
              <w:rPr>
                <w:rFonts w:ascii="Times New Roman" w:hAnsi="Times New Roman" w:cs="Times New Roman"/>
              </w:rPr>
            </w:pPr>
            <w:r w:rsidRPr="006A2DC8">
              <w:rPr>
                <w:rFonts w:ascii="Times New Roman" w:hAnsi="Times New Roman" w:cs="Times New Roman"/>
              </w:rPr>
              <w:t xml:space="preserve">The </w:t>
            </w:r>
            <w:r w:rsidR="00E84635" w:rsidRPr="006A2DC8">
              <w:rPr>
                <w:rFonts w:ascii="Times New Roman" w:hAnsi="Times New Roman" w:cs="Times New Roman"/>
              </w:rPr>
              <w:t>back-propagation neural network performs better than a SVM.</w:t>
            </w:r>
          </w:p>
        </w:tc>
        <w:tc>
          <w:tcPr>
            <w:tcW w:w="547" w:type="pct"/>
          </w:tcPr>
          <w:p w14:paraId="3498395F" w14:textId="797F6E76" w:rsidR="008E08DE" w:rsidRPr="006A2DC8" w:rsidRDefault="00E84635" w:rsidP="004B167C">
            <w:pPr>
              <w:pStyle w:val="NoSpacing"/>
              <w:rPr>
                <w:rFonts w:ascii="Times New Roman" w:hAnsi="Times New Roman" w:cs="Times New Roman"/>
              </w:rPr>
            </w:pPr>
            <w:r w:rsidRPr="006A2DC8">
              <w:rPr>
                <w:rFonts w:ascii="Times New Roman" w:hAnsi="Times New Roman" w:cs="Times New Roman"/>
              </w:rPr>
              <w:t>Accuracy : 98.6%</w:t>
            </w:r>
          </w:p>
        </w:tc>
      </w:tr>
      <w:tr w:rsidR="00EC5D77" w:rsidRPr="006A2DC8" w14:paraId="549BC4C8" w14:textId="77777777" w:rsidTr="006A2DC8">
        <w:trPr>
          <w:trHeight w:val="20"/>
          <w:jc w:val="center"/>
        </w:trPr>
        <w:tc>
          <w:tcPr>
            <w:tcW w:w="198" w:type="pct"/>
          </w:tcPr>
          <w:p w14:paraId="63E7A616" w14:textId="7CCD287E" w:rsidR="00312E4B" w:rsidRPr="006A2DC8" w:rsidRDefault="008E08DE" w:rsidP="00312E4B">
            <w:pPr>
              <w:pStyle w:val="NoSpacing"/>
              <w:jc w:val="center"/>
              <w:rPr>
                <w:rFonts w:ascii="Times New Roman" w:hAnsi="Times New Roman" w:cs="Times New Roman"/>
              </w:rPr>
            </w:pPr>
            <w:r w:rsidRPr="006A2DC8">
              <w:rPr>
                <w:rFonts w:ascii="Times New Roman" w:hAnsi="Times New Roman" w:cs="Times New Roman"/>
              </w:rPr>
              <w:t>4</w:t>
            </w:r>
          </w:p>
        </w:tc>
        <w:tc>
          <w:tcPr>
            <w:tcW w:w="941" w:type="pct"/>
          </w:tcPr>
          <w:p w14:paraId="043A3373" w14:textId="5FAD41DA" w:rsidR="00312E4B" w:rsidRPr="006A2DC8" w:rsidRDefault="00E44D37" w:rsidP="00E44D37">
            <w:pPr>
              <w:pStyle w:val="NoSpacing"/>
              <w:rPr>
                <w:rFonts w:ascii="Times New Roman" w:hAnsi="Times New Roman" w:cs="Times New Roman"/>
              </w:rPr>
            </w:pPr>
            <w:r w:rsidRPr="006A2DC8">
              <w:rPr>
                <w:rFonts w:ascii="Times New Roman" w:hAnsi="Times New Roman" w:cs="Times New Roman"/>
                <w:color w:val="222222"/>
                <w:shd w:val="clear" w:color="auto" w:fill="FFFFFF"/>
              </w:rPr>
              <w:t xml:space="preserve">Ragavi, E. </w:t>
            </w:r>
            <w:r w:rsidR="0082433D" w:rsidRPr="006A2DC8">
              <w:rPr>
                <w:rFonts w:ascii="Times New Roman" w:hAnsi="Times New Roman" w:cs="Times New Roman"/>
                <w:color w:val="222222"/>
                <w:shd w:val="clear" w:color="auto" w:fill="FFFFFF"/>
              </w:rPr>
              <w:t>“</w:t>
            </w:r>
            <w:r w:rsidRPr="006A2DC8">
              <w:rPr>
                <w:rFonts w:ascii="Times New Roman" w:hAnsi="Times New Roman" w:cs="Times New Roman"/>
                <w:color w:val="222222"/>
                <w:shd w:val="clear" w:color="auto" w:fill="FFFFFF"/>
              </w:rPr>
              <w:t>Banknote Authentication Analysis Using Python K-Means Clustering.</w:t>
            </w:r>
            <w:r w:rsidR="0082433D" w:rsidRPr="006A2DC8">
              <w:rPr>
                <w:rFonts w:ascii="Times New Roman" w:hAnsi="Times New Roman" w:cs="Times New Roman"/>
                <w:color w:val="222222"/>
                <w:shd w:val="clear" w:color="auto" w:fill="FFFFFF"/>
              </w:rPr>
              <w:t>”</w:t>
            </w:r>
            <w:r w:rsidRPr="006A2DC8">
              <w:rPr>
                <w:rFonts w:ascii="Times New Roman" w:hAnsi="Times New Roman" w:cs="Times New Roman"/>
                <w:color w:val="222222"/>
                <w:shd w:val="clear" w:color="auto" w:fill="FFFFFF"/>
              </w:rPr>
              <w:t> </w:t>
            </w:r>
            <w:r w:rsidRPr="006A2DC8">
              <w:rPr>
                <w:rFonts w:ascii="Times New Roman" w:hAnsi="Times New Roman" w:cs="Times New Roman"/>
                <w:i/>
                <w:iCs/>
                <w:color w:val="222222"/>
                <w:shd w:val="clear" w:color="auto" w:fill="FFFFFF"/>
              </w:rPr>
              <w:t>International Journal of Innovative Science and Research Technology</w:t>
            </w:r>
            <w:r w:rsidRPr="006A2DC8">
              <w:rPr>
                <w:rFonts w:ascii="Times New Roman" w:hAnsi="Times New Roman" w:cs="Times New Roman"/>
                <w:color w:val="222222"/>
                <w:shd w:val="clear" w:color="auto" w:fill="FFFFFF"/>
              </w:rPr>
              <w:t> 5.10 (2020): 80-82.</w:t>
            </w:r>
          </w:p>
        </w:tc>
        <w:tc>
          <w:tcPr>
            <w:tcW w:w="471" w:type="pct"/>
          </w:tcPr>
          <w:p w14:paraId="3C0D28FD" w14:textId="157EC8D8" w:rsidR="00312E4B" w:rsidRPr="006A2DC8" w:rsidRDefault="0082433D" w:rsidP="00B87C96">
            <w:pPr>
              <w:pStyle w:val="NoSpacing"/>
              <w:numPr>
                <w:ilvl w:val="0"/>
                <w:numId w:val="12"/>
              </w:numPr>
              <w:rPr>
                <w:rFonts w:ascii="Times New Roman" w:hAnsi="Times New Roman" w:cs="Times New Roman"/>
              </w:rPr>
            </w:pPr>
            <w:r w:rsidRPr="006A2DC8">
              <w:rPr>
                <w:rFonts w:ascii="Times New Roman" w:hAnsi="Times New Roman" w:cs="Times New Roman"/>
              </w:rPr>
              <w:t xml:space="preserve">Examine two </w:t>
            </w:r>
            <w:r w:rsidR="00E54F8B" w:rsidRPr="006A2DC8">
              <w:rPr>
                <w:rFonts w:ascii="Times New Roman" w:hAnsi="Times New Roman" w:cs="Times New Roman"/>
              </w:rPr>
              <w:t>data sets</w:t>
            </w:r>
            <w:r w:rsidR="002F4B8E" w:rsidRPr="006A2DC8">
              <w:rPr>
                <w:rFonts w:ascii="Times New Roman" w:hAnsi="Times New Roman" w:cs="Times New Roman"/>
              </w:rPr>
              <w:t xml:space="preserve"> from open ML datasets.</w:t>
            </w:r>
          </w:p>
          <w:p w14:paraId="53B76956" w14:textId="77777777" w:rsidR="00AA5A56" w:rsidRPr="006A2DC8" w:rsidRDefault="00AC0CE7" w:rsidP="00AA5A56">
            <w:pPr>
              <w:pStyle w:val="NoSpacing"/>
              <w:numPr>
                <w:ilvl w:val="0"/>
                <w:numId w:val="12"/>
              </w:numPr>
              <w:rPr>
                <w:rFonts w:ascii="Times New Roman" w:hAnsi="Times New Roman" w:cs="Times New Roman"/>
              </w:rPr>
            </w:pPr>
            <w:r w:rsidRPr="006A2DC8">
              <w:rPr>
                <w:rFonts w:ascii="Times New Roman" w:hAnsi="Times New Roman" w:cs="Times New Roman"/>
              </w:rPr>
              <w:t>Group datasets into clusters</w:t>
            </w:r>
            <w:r w:rsidR="00DC640E" w:rsidRPr="006A2DC8">
              <w:rPr>
                <w:rFonts w:ascii="Times New Roman" w:hAnsi="Times New Roman" w:cs="Times New Roman"/>
              </w:rPr>
              <w:t xml:space="preserve"> based on their similarities.</w:t>
            </w:r>
          </w:p>
          <w:p w14:paraId="47D4737B" w14:textId="0BB7E3E5" w:rsidR="00162455" w:rsidRPr="006A2DC8" w:rsidRDefault="00162455" w:rsidP="00AA5A56">
            <w:pPr>
              <w:pStyle w:val="NoSpacing"/>
              <w:numPr>
                <w:ilvl w:val="0"/>
                <w:numId w:val="12"/>
              </w:numPr>
              <w:rPr>
                <w:rFonts w:ascii="Times New Roman" w:hAnsi="Times New Roman" w:cs="Times New Roman"/>
              </w:rPr>
            </w:pPr>
            <w:r w:rsidRPr="006A2DC8">
              <w:rPr>
                <w:rFonts w:ascii="Times New Roman" w:hAnsi="Times New Roman" w:cs="Times New Roman"/>
              </w:rPr>
              <w:t xml:space="preserve">Apply the k-means clustering algorithm </w:t>
            </w:r>
            <w:r w:rsidR="00A2594F" w:rsidRPr="006A2DC8">
              <w:rPr>
                <w:rFonts w:ascii="Times New Roman" w:hAnsi="Times New Roman" w:cs="Times New Roman"/>
              </w:rPr>
              <w:t>to train the model to detect forged and genuine notes.</w:t>
            </w:r>
          </w:p>
        </w:tc>
        <w:tc>
          <w:tcPr>
            <w:tcW w:w="462" w:type="pct"/>
          </w:tcPr>
          <w:p w14:paraId="3714BCD1" w14:textId="42D23291" w:rsidR="00312E4B" w:rsidRPr="006A2DC8" w:rsidRDefault="00B60998" w:rsidP="00E54F8B">
            <w:pPr>
              <w:pStyle w:val="NoSpacing"/>
              <w:numPr>
                <w:ilvl w:val="0"/>
                <w:numId w:val="14"/>
              </w:numPr>
              <w:rPr>
                <w:rFonts w:ascii="Times New Roman" w:hAnsi="Times New Roman" w:cs="Times New Roman"/>
              </w:rPr>
            </w:pPr>
            <w:r w:rsidRPr="006A2DC8">
              <w:rPr>
                <w:rFonts w:ascii="Times New Roman" w:hAnsi="Times New Roman" w:cs="Times New Roman"/>
              </w:rPr>
              <w:t>Dataset</w:t>
            </w:r>
            <w:r w:rsidR="00BA282B" w:rsidRPr="006A2DC8">
              <w:rPr>
                <w:rFonts w:ascii="Times New Roman" w:hAnsi="Times New Roman" w:cs="Times New Roman"/>
              </w:rPr>
              <w:t xml:space="preserve"> </w:t>
            </w:r>
            <w:r w:rsidRPr="006A2DC8">
              <w:rPr>
                <w:rFonts w:ascii="Times New Roman" w:hAnsi="Times New Roman" w:cs="Times New Roman"/>
              </w:rPr>
              <w:t>cannot determine whether a banknote is original or fake.</w:t>
            </w:r>
          </w:p>
          <w:p w14:paraId="66BECAAA" w14:textId="77777777" w:rsidR="00B60998" w:rsidRPr="006A2DC8" w:rsidRDefault="00E95A29" w:rsidP="00E54F8B">
            <w:pPr>
              <w:pStyle w:val="NoSpacing"/>
              <w:numPr>
                <w:ilvl w:val="0"/>
                <w:numId w:val="14"/>
              </w:numPr>
              <w:rPr>
                <w:rFonts w:ascii="Times New Roman" w:hAnsi="Times New Roman" w:cs="Times New Roman"/>
              </w:rPr>
            </w:pPr>
            <w:r w:rsidRPr="006A2DC8">
              <w:rPr>
                <w:rFonts w:ascii="Times New Roman" w:hAnsi="Times New Roman" w:cs="Times New Roman"/>
              </w:rPr>
              <w:t xml:space="preserve">Forged banknotes are a </w:t>
            </w:r>
            <w:r w:rsidR="00D46E09" w:rsidRPr="006A2DC8">
              <w:rPr>
                <w:rFonts w:ascii="Times New Roman" w:hAnsi="Times New Roman" w:cs="Times New Roman"/>
              </w:rPr>
              <w:t>major problem for banks.</w:t>
            </w:r>
          </w:p>
          <w:p w14:paraId="3C5F1212" w14:textId="37CE7D6E" w:rsidR="00FC53AE" w:rsidRPr="006A2DC8" w:rsidRDefault="00754D6A" w:rsidP="00E54F8B">
            <w:pPr>
              <w:pStyle w:val="NoSpacing"/>
              <w:numPr>
                <w:ilvl w:val="0"/>
                <w:numId w:val="14"/>
              </w:numPr>
              <w:rPr>
                <w:rFonts w:ascii="Times New Roman" w:hAnsi="Times New Roman" w:cs="Times New Roman"/>
              </w:rPr>
            </w:pPr>
            <w:r w:rsidRPr="006A2DC8">
              <w:rPr>
                <w:rFonts w:ascii="Times New Roman" w:hAnsi="Times New Roman" w:cs="Times New Roman"/>
              </w:rPr>
              <w:t>A robust system has not yet been developed to identify forged notes.</w:t>
            </w:r>
          </w:p>
        </w:tc>
        <w:tc>
          <w:tcPr>
            <w:tcW w:w="489" w:type="pct"/>
          </w:tcPr>
          <w:p w14:paraId="264514F5" w14:textId="03E338B1" w:rsidR="00920553" w:rsidRPr="006A2DC8" w:rsidRDefault="00137B6C" w:rsidP="00891974">
            <w:pPr>
              <w:pStyle w:val="NoSpacing"/>
              <w:rPr>
                <w:rFonts w:ascii="Times New Roman" w:hAnsi="Times New Roman" w:cs="Times New Roman"/>
              </w:rPr>
            </w:pPr>
            <w:r w:rsidRPr="006A2DC8">
              <w:rPr>
                <w:rFonts w:ascii="Times New Roman" w:hAnsi="Times New Roman" w:cs="Times New Roman"/>
              </w:rPr>
              <w:t>The algo</w:t>
            </w:r>
            <w:r w:rsidR="001C6FF0" w:rsidRPr="006A2DC8">
              <w:rPr>
                <w:rFonts w:ascii="Times New Roman" w:hAnsi="Times New Roman" w:cs="Times New Roman"/>
              </w:rPr>
              <w:t xml:space="preserve">rithm </w:t>
            </w:r>
            <w:r w:rsidR="00140B15" w:rsidRPr="006A2DC8">
              <w:rPr>
                <w:rFonts w:ascii="Times New Roman" w:hAnsi="Times New Roman" w:cs="Times New Roman"/>
              </w:rPr>
              <w:t>used on the dataset is K-means algorithm</w:t>
            </w:r>
            <w:r w:rsidR="00EA22A8" w:rsidRPr="006A2DC8">
              <w:rPr>
                <w:rFonts w:ascii="Times New Roman" w:hAnsi="Times New Roman" w:cs="Times New Roman"/>
              </w:rPr>
              <w:t xml:space="preserve"> to detect the forged banknote </w:t>
            </w:r>
            <w:r w:rsidR="00920553" w:rsidRPr="006A2DC8">
              <w:rPr>
                <w:rFonts w:ascii="Times New Roman" w:hAnsi="Times New Roman" w:cs="Times New Roman"/>
              </w:rPr>
              <w:t xml:space="preserve">based on the variance and skewness. </w:t>
            </w:r>
            <w:r w:rsidR="00F844F0" w:rsidRPr="006A2DC8">
              <w:rPr>
                <w:rFonts w:ascii="Times New Roman" w:hAnsi="Times New Roman" w:cs="Times New Roman"/>
              </w:rPr>
              <w:t>Data is normalized</w:t>
            </w:r>
            <w:r w:rsidR="00F435BC" w:rsidRPr="006A2DC8">
              <w:rPr>
                <w:rFonts w:ascii="Times New Roman" w:hAnsi="Times New Roman" w:cs="Times New Roman"/>
              </w:rPr>
              <w:t xml:space="preserve"> and similar data points are grouped to form clusters. Two clusters are obtained containing forged and genuine banknotes.</w:t>
            </w:r>
          </w:p>
        </w:tc>
        <w:tc>
          <w:tcPr>
            <w:tcW w:w="539" w:type="pct"/>
          </w:tcPr>
          <w:p w14:paraId="61E626F1" w14:textId="77777777" w:rsidR="0014386A" w:rsidRPr="006A2DC8" w:rsidRDefault="00C00D8A" w:rsidP="0014386A">
            <w:pPr>
              <w:pStyle w:val="NoSpacing"/>
              <w:numPr>
                <w:ilvl w:val="0"/>
                <w:numId w:val="15"/>
              </w:numPr>
              <w:rPr>
                <w:rFonts w:ascii="Times New Roman" w:hAnsi="Times New Roman" w:cs="Times New Roman"/>
              </w:rPr>
            </w:pPr>
            <w:r w:rsidRPr="006A2DC8">
              <w:rPr>
                <w:rFonts w:ascii="Times New Roman" w:hAnsi="Times New Roman" w:cs="Times New Roman"/>
              </w:rPr>
              <w:t xml:space="preserve">Dataset images are taken from open ML </w:t>
            </w:r>
            <w:r w:rsidR="001A4454" w:rsidRPr="006A2DC8">
              <w:rPr>
                <w:rFonts w:ascii="Times New Roman" w:hAnsi="Times New Roman" w:cs="Times New Roman"/>
              </w:rPr>
              <w:t xml:space="preserve">containing </w:t>
            </w:r>
            <w:r w:rsidR="0014386A" w:rsidRPr="006A2DC8">
              <w:rPr>
                <w:rFonts w:ascii="Times New Roman" w:hAnsi="Times New Roman" w:cs="Times New Roman"/>
              </w:rPr>
              <w:t>extracted features with wavelet transform.</w:t>
            </w:r>
          </w:p>
          <w:p w14:paraId="4341BB5E" w14:textId="41B60D7C" w:rsidR="00312E4B" w:rsidRPr="006A2DC8" w:rsidRDefault="0014386A" w:rsidP="0014386A">
            <w:pPr>
              <w:pStyle w:val="NoSpacing"/>
              <w:numPr>
                <w:ilvl w:val="0"/>
                <w:numId w:val="15"/>
              </w:numPr>
              <w:rPr>
                <w:rFonts w:ascii="Times New Roman" w:hAnsi="Times New Roman" w:cs="Times New Roman"/>
              </w:rPr>
            </w:pPr>
            <w:r w:rsidRPr="006A2DC8">
              <w:rPr>
                <w:rFonts w:ascii="Times New Roman" w:hAnsi="Times New Roman" w:cs="Times New Roman"/>
              </w:rPr>
              <w:t xml:space="preserve">Two attributes V1 and V2 </w:t>
            </w:r>
            <w:r w:rsidR="000A1127" w:rsidRPr="006A2DC8">
              <w:rPr>
                <w:rFonts w:ascii="Times New Roman" w:hAnsi="Times New Roman" w:cs="Times New Roman"/>
              </w:rPr>
              <w:t>exist</w:t>
            </w:r>
            <w:r w:rsidRPr="006A2DC8">
              <w:rPr>
                <w:rFonts w:ascii="Times New Roman" w:hAnsi="Times New Roman" w:cs="Times New Roman"/>
              </w:rPr>
              <w:t xml:space="preserve"> in the </w:t>
            </w:r>
            <w:r w:rsidR="00137B6C" w:rsidRPr="006A2DC8">
              <w:rPr>
                <w:rFonts w:ascii="Times New Roman" w:hAnsi="Times New Roman" w:cs="Times New Roman"/>
              </w:rPr>
              <w:t>dataset.</w:t>
            </w:r>
            <w:r w:rsidRPr="006A2DC8">
              <w:rPr>
                <w:rFonts w:ascii="Times New Roman" w:hAnsi="Times New Roman" w:cs="Times New Roman"/>
              </w:rPr>
              <w:t xml:space="preserve"> </w:t>
            </w:r>
          </w:p>
        </w:tc>
        <w:tc>
          <w:tcPr>
            <w:tcW w:w="548" w:type="pct"/>
          </w:tcPr>
          <w:p w14:paraId="4BBDE01C" w14:textId="005D1079" w:rsidR="00312E4B" w:rsidRPr="006A2DC8" w:rsidRDefault="00F26766" w:rsidP="00F26766">
            <w:pPr>
              <w:pStyle w:val="NoSpacing"/>
              <w:numPr>
                <w:ilvl w:val="0"/>
                <w:numId w:val="16"/>
              </w:numPr>
              <w:rPr>
                <w:rFonts w:ascii="Times New Roman" w:hAnsi="Times New Roman" w:cs="Times New Roman"/>
              </w:rPr>
            </w:pPr>
            <w:r w:rsidRPr="006A2DC8">
              <w:rPr>
                <w:rFonts w:ascii="Times New Roman" w:hAnsi="Times New Roman" w:cs="Times New Roman"/>
              </w:rPr>
              <w:t>Unsupervised learning tech</w:t>
            </w:r>
            <w:r w:rsidR="00A015C7" w:rsidRPr="006A2DC8">
              <w:rPr>
                <w:rFonts w:ascii="Times New Roman" w:hAnsi="Times New Roman" w:cs="Times New Roman"/>
              </w:rPr>
              <w:t>n</w:t>
            </w:r>
            <w:r w:rsidRPr="006A2DC8">
              <w:rPr>
                <w:rFonts w:ascii="Times New Roman" w:hAnsi="Times New Roman" w:cs="Times New Roman"/>
              </w:rPr>
              <w:t>ique</w:t>
            </w:r>
            <w:r w:rsidR="00A015C7" w:rsidRPr="006A2DC8">
              <w:rPr>
                <w:rFonts w:ascii="Times New Roman" w:hAnsi="Times New Roman" w:cs="Times New Roman"/>
              </w:rPr>
              <w:t xml:space="preserve">, </w:t>
            </w:r>
            <w:r w:rsidR="00725BB6" w:rsidRPr="006A2DC8">
              <w:rPr>
                <w:rFonts w:ascii="Times New Roman" w:hAnsi="Times New Roman" w:cs="Times New Roman"/>
              </w:rPr>
              <w:t xml:space="preserve">K-means clustering algorithm was employed </w:t>
            </w:r>
            <w:r w:rsidR="009D54BA" w:rsidRPr="006A2DC8">
              <w:rPr>
                <w:rFonts w:ascii="Times New Roman" w:hAnsi="Times New Roman" w:cs="Times New Roman"/>
              </w:rPr>
              <w:t>to get two</w:t>
            </w:r>
            <w:r w:rsidRPr="006A2DC8">
              <w:rPr>
                <w:rFonts w:ascii="Times New Roman" w:hAnsi="Times New Roman" w:cs="Times New Roman"/>
              </w:rPr>
              <w:t xml:space="preserve"> clusters. </w:t>
            </w:r>
            <w:r w:rsidR="009D54BA" w:rsidRPr="006A2DC8">
              <w:rPr>
                <w:rFonts w:ascii="Times New Roman" w:hAnsi="Times New Roman" w:cs="Times New Roman"/>
              </w:rPr>
              <w:t xml:space="preserve"> </w:t>
            </w:r>
          </w:p>
        </w:tc>
        <w:tc>
          <w:tcPr>
            <w:tcW w:w="400" w:type="pct"/>
          </w:tcPr>
          <w:p w14:paraId="60088B18" w14:textId="0932674C" w:rsidR="00312E4B" w:rsidRPr="006A2DC8" w:rsidRDefault="00D448B0" w:rsidP="004C1CF1">
            <w:pPr>
              <w:pStyle w:val="NoSpacing"/>
              <w:rPr>
                <w:rFonts w:ascii="Times New Roman" w:hAnsi="Times New Roman" w:cs="Times New Roman"/>
              </w:rPr>
            </w:pPr>
            <w:r w:rsidRPr="006A2DC8">
              <w:rPr>
                <w:rFonts w:ascii="Times New Roman" w:hAnsi="Times New Roman" w:cs="Times New Roman"/>
              </w:rPr>
              <w:t xml:space="preserve">The clusters formed using </w:t>
            </w:r>
            <w:r w:rsidR="00050D36" w:rsidRPr="006A2DC8">
              <w:rPr>
                <w:rFonts w:ascii="Times New Roman" w:hAnsi="Times New Roman" w:cs="Times New Roman"/>
              </w:rPr>
              <w:t>the K-</w:t>
            </w:r>
            <w:r w:rsidRPr="006A2DC8">
              <w:rPr>
                <w:rFonts w:ascii="Times New Roman" w:hAnsi="Times New Roman" w:cs="Times New Roman"/>
              </w:rPr>
              <w:t xml:space="preserve">means algorithm </w:t>
            </w:r>
            <w:r w:rsidR="00050D36" w:rsidRPr="006A2DC8">
              <w:rPr>
                <w:rFonts w:ascii="Times New Roman" w:hAnsi="Times New Roman" w:cs="Times New Roman"/>
              </w:rPr>
              <w:t>are stable.</w:t>
            </w:r>
          </w:p>
          <w:p w14:paraId="4E4B7FA4" w14:textId="503969AA" w:rsidR="00050D36" w:rsidRPr="006A2DC8" w:rsidRDefault="00050D36" w:rsidP="004C1CF1">
            <w:pPr>
              <w:pStyle w:val="NoSpacing"/>
              <w:rPr>
                <w:rFonts w:ascii="Times New Roman" w:hAnsi="Times New Roman" w:cs="Times New Roman"/>
              </w:rPr>
            </w:pPr>
          </w:p>
        </w:tc>
        <w:tc>
          <w:tcPr>
            <w:tcW w:w="404" w:type="pct"/>
          </w:tcPr>
          <w:p w14:paraId="0CCE42DB" w14:textId="4E7A3405" w:rsidR="00312E4B" w:rsidRPr="006A2DC8" w:rsidRDefault="00F1545E" w:rsidP="00050D36">
            <w:pPr>
              <w:pStyle w:val="NoSpacing"/>
              <w:rPr>
                <w:rFonts w:ascii="Times New Roman" w:hAnsi="Times New Roman" w:cs="Times New Roman"/>
              </w:rPr>
            </w:pPr>
            <w:r w:rsidRPr="006A2DC8">
              <w:rPr>
                <w:rFonts w:ascii="Times New Roman" w:hAnsi="Times New Roman" w:cs="Times New Roman"/>
              </w:rPr>
              <w:t xml:space="preserve">Cluster may not be entirely reliable </w:t>
            </w:r>
            <w:r w:rsidR="00240280" w:rsidRPr="006A2DC8">
              <w:rPr>
                <w:rFonts w:ascii="Times New Roman" w:hAnsi="Times New Roman" w:cs="Times New Roman"/>
              </w:rPr>
              <w:t>due to the existence of tolerance.</w:t>
            </w:r>
          </w:p>
          <w:p w14:paraId="165A0540" w14:textId="55E9E627" w:rsidR="00240280" w:rsidRPr="006A2DC8" w:rsidRDefault="001C2B6B" w:rsidP="00050D36">
            <w:pPr>
              <w:pStyle w:val="NoSpacing"/>
              <w:rPr>
                <w:rFonts w:ascii="Times New Roman" w:hAnsi="Times New Roman" w:cs="Times New Roman"/>
              </w:rPr>
            </w:pPr>
            <w:r w:rsidRPr="006A2DC8">
              <w:rPr>
                <w:rFonts w:ascii="Times New Roman" w:hAnsi="Times New Roman" w:cs="Times New Roman"/>
              </w:rPr>
              <w:t xml:space="preserve">There </w:t>
            </w:r>
            <w:r w:rsidR="004B167C" w:rsidRPr="006A2DC8">
              <w:rPr>
                <w:rFonts w:ascii="Times New Roman" w:hAnsi="Times New Roman" w:cs="Times New Roman"/>
              </w:rPr>
              <w:t>exist</w:t>
            </w:r>
            <w:r w:rsidRPr="006A2DC8">
              <w:rPr>
                <w:rFonts w:ascii="Times New Roman" w:hAnsi="Times New Roman" w:cs="Times New Roman"/>
              </w:rPr>
              <w:t xml:space="preserve"> only two parameters.</w:t>
            </w:r>
          </w:p>
          <w:p w14:paraId="07D96013" w14:textId="77777777" w:rsidR="001C2B6B" w:rsidRPr="006A2DC8" w:rsidRDefault="001C2B6B" w:rsidP="00050D36">
            <w:pPr>
              <w:pStyle w:val="NoSpacing"/>
              <w:rPr>
                <w:rFonts w:ascii="Times New Roman" w:hAnsi="Times New Roman" w:cs="Times New Roman"/>
              </w:rPr>
            </w:pPr>
          </w:p>
          <w:p w14:paraId="071AD420" w14:textId="61446363" w:rsidR="001C2B6B" w:rsidRPr="006A2DC8" w:rsidRDefault="00C53290" w:rsidP="00050D36">
            <w:pPr>
              <w:pStyle w:val="NoSpacing"/>
              <w:rPr>
                <w:rFonts w:ascii="Times New Roman" w:hAnsi="Times New Roman" w:cs="Times New Roman"/>
              </w:rPr>
            </w:pPr>
            <w:r w:rsidRPr="006A2DC8">
              <w:rPr>
                <w:rFonts w:ascii="Times New Roman" w:hAnsi="Times New Roman" w:cs="Times New Roman"/>
              </w:rPr>
              <w:t xml:space="preserve">Data points of </w:t>
            </w:r>
            <w:r w:rsidR="005C1DF5" w:rsidRPr="006A2DC8">
              <w:rPr>
                <w:rFonts w:ascii="Times New Roman" w:hAnsi="Times New Roman" w:cs="Times New Roman"/>
              </w:rPr>
              <w:t>features of genuine banknote are less dispersed than the forged.</w:t>
            </w:r>
          </w:p>
          <w:p w14:paraId="416C9EE1" w14:textId="4B2D290B" w:rsidR="00240280" w:rsidRPr="006A2DC8" w:rsidRDefault="00240280" w:rsidP="00050D36">
            <w:pPr>
              <w:pStyle w:val="NoSpacing"/>
              <w:rPr>
                <w:rFonts w:ascii="Times New Roman" w:hAnsi="Times New Roman" w:cs="Times New Roman"/>
              </w:rPr>
            </w:pPr>
          </w:p>
        </w:tc>
        <w:tc>
          <w:tcPr>
            <w:tcW w:w="547" w:type="pct"/>
          </w:tcPr>
          <w:p w14:paraId="7F17F194" w14:textId="626BF210" w:rsidR="00312E4B" w:rsidRPr="006A2DC8" w:rsidRDefault="001535FD" w:rsidP="004B167C">
            <w:pPr>
              <w:pStyle w:val="NoSpacing"/>
              <w:rPr>
                <w:rFonts w:ascii="Times New Roman" w:hAnsi="Times New Roman" w:cs="Times New Roman"/>
              </w:rPr>
            </w:pPr>
            <w:r w:rsidRPr="006A2DC8">
              <w:rPr>
                <w:rFonts w:ascii="Times New Roman" w:hAnsi="Times New Roman" w:cs="Times New Roman"/>
              </w:rPr>
              <w:t>Moderate performance</w:t>
            </w:r>
          </w:p>
        </w:tc>
      </w:tr>
      <w:tr w:rsidR="00EC5D77" w:rsidRPr="006A2DC8" w14:paraId="36626057" w14:textId="77777777" w:rsidTr="006A2DC8">
        <w:trPr>
          <w:trHeight w:val="20"/>
          <w:jc w:val="center"/>
        </w:trPr>
        <w:tc>
          <w:tcPr>
            <w:tcW w:w="198" w:type="pct"/>
          </w:tcPr>
          <w:p w14:paraId="3A0177C6" w14:textId="5D978BC0" w:rsidR="00312E4B" w:rsidRPr="006A2DC8" w:rsidRDefault="0045477C" w:rsidP="00312E4B">
            <w:pPr>
              <w:pStyle w:val="NoSpacing"/>
              <w:jc w:val="center"/>
              <w:rPr>
                <w:rFonts w:ascii="Times New Roman" w:hAnsi="Times New Roman" w:cs="Times New Roman"/>
              </w:rPr>
            </w:pPr>
            <w:r w:rsidRPr="006A2DC8">
              <w:rPr>
                <w:rFonts w:ascii="Times New Roman" w:hAnsi="Times New Roman" w:cs="Times New Roman"/>
              </w:rPr>
              <w:t>5</w:t>
            </w:r>
          </w:p>
        </w:tc>
        <w:tc>
          <w:tcPr>
            <w:tcW w:w="941" w:type="pct"/>
          </w:tcPr>
          <w:p w14:paraId="5BBC89D1" w14:textId="77777777" w:rsidR="007B2F2E" w:rsidRPr="006A2DC8" w:rsidRDefault="007B2F2E" w:rsidP="007B2F2E">
            <w:pPr>
              <w:pStyle w:val="NormalWeb"/>
              <w:rPr>
                <w:sz w:val="22"/>
                <w:szCs w:val="22"/>
              </w:rPr>
            </w:pPr>
            <w:r w:rsidRPr="006A2DC8">
              <w:rPr>
                <w:sz w:val="22"/>
                <w:szCs w:val="22"/>
              </w:rPr>
              <w:t xml:space="preserve">Khairy, R., Hussein, A., &amp; </w:t>
            </w:r>
            <w:proofErr w:type="spellStart"/>
            <w:r w:rsidRPr="006A2DC8">
              <w:rPr>
                <w:sz w:val="22"/>
                <w:szCs w:val="22"/>
              </w:rPr>
              <w:t>ALRikabi</w:t>
            </w:r>
            <w:proofErr w:type="spellEnd"/>
            <w:r w:rsidRPr="006A2DC8">
              <w:rPr>
                <w:sz w:val="22"/>
                <w:szCs w:val="22"/>
              </w:rPr>
              <w:t xml:space="preserve">, H. (2021, February 28). The Detection of Counterfeit </w:t>
            </w:r>
            <w:r w:rsidRPr="006A2DC8">
              <w:rPr>
                <w:sz w:val="22"/>
                <w:szCs w:val="22"/>
              </w:rPr>
              <w:lastRenderedPageBreak/>
              <w:t xml:space="preserve">Banknotes Using Ensemble Learning Techniques of AdaBoost and Voting. </w:t>
            </w:r>
            <w:r w:rsidRPr="006A2DC8">
              <w:rPr>
                <w:i/>
                <w:iCs/>
                <w:sz w:val="22"/>
                <w:szCs w:val="22"/>
              </w:rPr>
              <w:t>International Journal of Intelligent Engineering and Systems</w:t>
            </w:r>
            <w:r w:rsidRPr="006A2DC8">
              <w:rPr>
                <w:sz w:val="22"/>
                <w:szCs w:val="22"/>
              </w:rPr>
              <w:t xml:space="preserve">, </w:t>
            </w:r>
            <w:r w:rsidRPr="006A2DC8">
              <w:rPr>
                <w:i/>
                <w:iCs/>
                <w:sz w:val="22"/>
                <w:szCs w:val="22"/>
              </w:rPr>
              <w:t>14</w:t>
            </w:r>
            <w:r w:rsidRPr="006A2DC8">
              <w:rPr>
                <w:sz w:val="22"/>
                <w:szCs w:val="22"/>
              </w:rPr>
              <w:t>(1), 326–339. https://doi.org/10.22266/ijies2021.0228.31</w:t>
            </w:r>
          </w:p>
          <w:p w14:paraId="76D91CF9" w14:textId="7B32BEDE" w:rsidR="00312E4B" w:rsidRPr="006A2DC8" w:rsidRDefault="00312E4B" w:rsidP="007B2F2E">
            <w:pPr>
              <w:pStyle w:val="NoSpacing"/>
              <w:rPr>
                <w:rFonts w:ascii="Times New Roman" w:hAnsi="Times New Roman" w:cs="Times New Roman"/>
              </w:rPr>
            </w:pPr>
          </w:p>
        </w:tc>
        <w:tc>
          <w:tcPr>
            <w:tcW w:w="471" w:type="pct"/>
          </w:tcPr>
          <w:p w14:paraId="340C5817" w14:textId="77777777" w:rsidR="00312E4B" w:rsidRPr="006A2DC8" w:rsidRDefault="00622E88" w:rsidP="00E94A1A">
            <w:pPr>
              <w:pStyle w:val="NoSpacing"/>
              <w:numPr>
                <w:ilvl w:val="0"/>
                <w:numId w:val="17"/>
              </w:numPr>
              <w:rPr>
                <w:rFonts w:ascii="Times New Roman" w:hAnsi="Times New Roman" w:cs="Times New Roman"/>
              </w:rPr>
            </w:pPr>
            <w:r w:rsidRPr="006A2DC8">
              <w:rPr>
                <w:rFonts w:ascii="Times New Roman" w:hAnsi="Times New Roman" w:cs="Times New Roman"/>
              </w:rPr>
              <w:lastRenderedPageBreak/>
              <w:t xml:space="preserve">Build advanced </w:t>
            </w:r>
            <w:r w:rsidR="00434D22" w:rsidRPr="006A2DC8">
              <w:rPr>
                <w:rFonts w:ascii="Times New Roman" w:hAnsi="Times New Roman" w:cs="Times New Roman"/>
              </w:rPr>
              <w:t>identific</w:t>
            </w:r>
            <w:r w:rsidR="00434D22" w:rsidRPr="006A2DC8">
              <w:rPr>
                <w:rFonts w:ascii="Times New Roman" w:hAnsi="Times New Roman" w:cs="Times New Roman"/>
              </w:rPr>
              <w:lastRenderedPageBreak/>
              <w:t>ation techniques to identify the security features of a genuine banknote.</w:t>
            </w:r>
          </w:p>
          <w:p w14:paraId="71A86A1E" w14:textId="77777777" w:rsidR="00434D22" w:rsidRPr="006A2DC8" w:rsidRDefault="008822CB" w:rsidP="00E94A1A">
            <w:pPr>
              <w:pStyle w:val="NoSpacing"/>
              <w:numPr>
                <w:ilvl w:val="0"/>
                <w:numId w:val="17"/>
              </w:numPr>
              <w:rPr>
                <w:rFonts w:ascii="Times New Roman" w:hAnsi="Times New Roman" w:cs="Times New Roman"/>
              </w:rPr>
            </w:pPr>
            <w:r w:rsidRPr="006A2DC8">
              <w:rPr>
                <w:rFonts w:ascii="Times New Roman" w:hAnsi="Times New Roman" w:cs="Times New Roman"/>
              </w:rPr>
              <w:t>Develop a</w:t>
            </w:r>
            <w:r w:rsidR="008433B6" w:rsidRPr="006A2DC8">
              <w:rPr>
                <w:rFonts w:ascii="Times New Roman" w:hAnsi="Times New Roman" w:cs="Times New Roman"/>
              </w:rPr>
              <w:t xml:space="preserve"> </w:t>
            </w:r>
            <w:r w:rsidRPr="006A2DC8">
              <w:rPr>
                <w:rFonts w:ascii="Times New Roman" w:hAnsi="Times New Roman" w:cs="Times New Roman"/>
              </w:rPr>
              <w:t>model</w:t>
            </w:r>
            <w:r w:rsidR="008433B6" w:rsidRPr="006A2DC8">
              <w:rPr>
                <w:rFonts w:ascii="Times New Roman" w:hAnsi="Times New Roman" w:cs="Times New Roman"/>
              </w:rPr>
              <w:t xml:space="preserve"> with algorithms of AdaBoost and Voting</w:t>
            </w:r>
            <w:r w:rsidRPr="006A2DC8">
              <w:rPr>
                <w:rFonts w:ascii="Times New Roman" w:hAnsi="Times New Roman" w:cs="Times New Roman"/>
              </w:rPr>
              <w:t xml:space="preserve"> consisting of ensemble methods</w:t>
            </w:r>
            <w:r w:rsidR="00F635E2" w:rsidRPr="006A2DC8">
              <w:rPr>
                <w:rFonts w:ascii="Times New Roman" w:hAnsi="Times New Roman" w:cs="Times New Roman"/>
              </w:rPr>
              <w:t xml:space="preserve"> to fight against counterfeiting.</w:t>
            </w:r>
          </w:p>
          <w:p w14:paraId="02396104" w14:textId="1CE023C6" w:rsidR="00E90BAA" w:rsidRPr="006A2DC8" w:rsidRDefault="00015A9D" w:rsidP="00E94A1A">
            <w:pPr>
              <w:pStyle w:val="NoSpacing"/>
              <w:numPr>
                <w:ilvl w:val="0"/>
                <w:numId w:val="17"/>
              </w:numPr>
              <w:rPr>
                <w:rFonts w:ascii="Times New Roman" w:hAnsi="Times New Roman" w:cs="Times New Roman"/>
              </w:rPr>
            </w:pPr>
            <w:r w:rsidRPr="006A2DC8">
              <w:rPr>
                <w:rFonts w:ascii="Times New Roman" w:hAnsi="Times New Roman" w:cs="Times New Roman"/>
              </w:rPr>
              <w:t xml:space="preserve">Experiment with 10 algorithms to find the perfect </w:t>
            </w:r>
            <w:r w:rsidR="00190D2A" w:rsidRPr="006A2DC8">
              <w:rPr>
                <w:rFonts w:ascii="Times New Roman" w:hAnsi="Times New Roman" w:cs="Times New Roman"/>
              </w:rPr>
              <w:lastRenderedPageBreak/>
              <w:t>ensemble</w:t>
            </w:r>
            <w:r w:rsidRPr="006A2DC8">
              <w:rPr>
                <w:rFonts w:ascii="Times New Roman" w:hAnsi="Times New Roman" w:cs="Times New Roman"/>
              </w:rPr>
              <w:t xml:space="preserve"> met</w:t>
            </w:r>
            <w:r w:rsidR="00190D2A" w:rsidRPr="006A2DC8">
              <w:rPr>
                <w:rFonts w:ascii="Times New Roman" w:hAnsi="Times New Roman" w:cs="Times New Roman"/>
              </w:rPr>
              <w:t>hod.</w:t>
            </w:r>
          </w:p>
        </w:tc>
        <w:tc>
          <w:tcPr>
            <w:tcW w:w="462" w:type="pct"/>
          </w:tcPr>
          <w:p w14:paraId="01DF94AE" w14:textId="77777777" w:rsidR="00E90ABD" w:rsidRPr="006A2DC8" w:rsidRDefault="00190D2A" w:rsidP="00190D2A">
            <w:pPr>
              <w:pStyle w:val="ListParagraph"/>
              <w:numPr>
                <w:ilvl w:val="0"/>
                <w:numId w:val="19"/>
              </w:numPr>
              <w:rPr>
                <w:rFonts w:ascii="Times New Roman" w:hAnsi="Times New Roman" w:cs="Times New Roman"/>
              </w:rPr>
            </w:pPr>
            <w:r w:rsidRPr="006A2DC8">
              <w:rPr>
                <w:rFonts w:ascii="Times New Roman" w:hAnsi="Times New Roman" w:cs="Times New Roman"/>
              </w:rPr>
              <w:lastRenderedPageBreak/>
              <w:t xml:space="preserve">Increased flow of </w:t>
            </w:r>
            <w:r w:rsidRPr="006A2DC8">
              <w:rPr>
                <w:rFonts w:ascii="Times New Roman" w:hAnsi="Times New Roman" w:cs="Times New Roman"/>
              </w:rPr>
              <w:lastRenderedPageBreak/>
              <w:t xml:space="preserve">counterfeit </w:t>
            </w:r>
            <w:r w:rsidR="00264B34" w:rsidRPr="006A2DC8">
              <w:rPr>
                <w:rFonts w:ascii="Times New Roman" w:hAnsi="Times New Roman" w:cs="Times New Roman"/>
              </w:rPr>
              <w:t>bank</w:t>
            </w:r>
            <w:r w:rsidRPr="006A2DC8">
              <w:rPr>
                <w:rFonts w:ascii="Times New Roman" w:hAnsi="Times New Roman" w:cs="Times New Roman"/>
              </w:rPr>
              <w:t xml:space="preserve">notes </w:t>
            </w:r>
            <w:r w:rsidR="00264B34" w:rsidRPr="006A2DC8">
              <w:rPr>
                <w:rFonts w:ascii="Times New Roman" w:hAnsi="Times New Roman" w:cs="Times New Roman"/>
              </w:rPr>
              <w:t>seen as a sub</w:t>
            </w:r>
            <w:r w:rsidR="002151FC" w:rsidRPr="006A2DC8">
              <w:rPr>
                <w:rFonts w:ascii="Times New Roman" w:hAnsi="Times New Roman" w:cs="Times New Roman"/>
              </w:rPr>
              <w:t xml:space="preserve">set of the </w:t>
            </w:r>
            <w:r w:rsidR="00E90ABD" w:rsidRPr="006A2DC8">
              <w:rPr>
                <w:rFonts w:ascii="Times New Roman" w:hAnsi="Times New Roman" w:cs="Times New Roman"/>
              </w:rPr>
              <w:t>issue on the flow of physical currency in the first place.</w:t>
            </w:r>
          </w:p>
          <w:p w14:paraId="2A89DA84" w14:textId="77777777" w:rsidR="00B37C41" w:rsidRPr="006A2DC8" w:rsidRDefault="00B37C41" w:rsidP="00B37C41">
            <w:pPr>
              <w:pStyle w:val="ListParagraph"/>
              <w:numPr>
                <w:ilvl w:val="0"/>
                <w:numId w:val="19"/>
              </w:numPr>
              <w:rPr>
                <w:rFonts w:ascii="Times New Roman" w:hAnsi="Times New Roman" w:cs="Times New Roman"/>
              </w:rPr>
            </w:pPr>
            <w:r w:rsidRPr="006A2DC8">
              <w:rPr>
                <w:rFonts w:ascii="Times New Roman" w:hAnsi="Times New Roman" w:cs="Times New Roman"/>
              </w:rPr>
              <w:t>Investors and financial institutions are exposed to risk and income loss.</w:t>
            </w:r>
          </w:p>
          <w:p w14:paraId="19E18363" w14:textId="77777777" w:rsidR="00312E4B" w:rsidRPr="006A2DC8" w:rsidRDefault="00ED6E81" w:rsidP="00190D2A">
            <w:pPr>
              <w:pStyle w:val="ListParagraph"/>
              <w:numPr>
                <w:ilvl w:val="0"/>
                <w:numId w:val="19"/>
              </w:numPr>
              <w:rPr>
                <w:rFonts w:ascii="Times New Roman" w:hAnsi="Times New Roman" w:cs="Times New Roman"/>
              </w:rPr>
            </w:pPr>
            <w:r w:rsidRPr="006A2DC8">
              <w:rPr>
                <w:rFonts w:ascii="Times New Roman" w:hAnsi="Times New Roman" w:cs="Times New Roman"/>
              </w:rPr>
              <w:t>Forged banknotes are</w:t>
            </w:r>
            <w:r w:rsidR="00D3207F" w:rsidRPr="006A2DC8">
              <w:rPr>
                <w:rFonts w:ascii="Times New Roman" w:hAnsi="Times New Roman" w:cs="Times New Roman"/>
              </w:rPr>
              <w:t xml:space="preserve"> </w:t>
            </w:r>
            <w:r w:rsidR="00D3207F" w:rsidRPr="006A2DC8">
              <w:rPr>
                <w:rFonts w:ascii="Times New Roman" w:hAnsi="Times New Roman" w:cs="Times New Roman"/>
              </w:rPr>
              <w:lastRenderedPageBreak/>
              <w:t>inbuilt with security features.</w:t>
            </w:r>
            <w:r w:rsidR="00190D2A" w:rsidRPr="006A2DC8">
              <w:rPr>
                <w:rFonts w:ascii="Times New Roman" w:hAnsi="Times New Roman" w:cs="Times New Roman"/>
              </w:rPr>
              <w:t xml:space="preserve"> </w:t>
            </w:r>
          </w:p>
          <w:p w14:paraId="6E4B80EF" w14:textId="20B0FC91" w:rsidR="00AE34DE" w:rsidRPr="006A2DC8" w:rsidRDefault="00AE34DE" w:rsidP="00AE34DE">
            <w:pPr>
              <w:rPr>
                <w:rFonts w:ascii="Times New Roman" w:hAnsi="Times New Roman" w:cs="Times New Roman"/>
              </w:rPr>
            </w:pPr>
          </w:p>
        </w:tc>
        <w:tc>
          <w:tcPr>
            <w:tcW w:w="489" w:type="pct"/>
          </w:tcPr>
          <w:p w14:paraId="619E50A7" w14:textId="145AB90D" w:rsidR="00312E4B" w:rsidRPr="006A2DC8" w:rsidRDefault="0007593A" w:rsidP="00D3207F">
            <w:pPr>
              <w:pStyle w:val="NoSpacing"/>
              <w:rPr>
                <w:rFonts w:ascii="Times New Roman" w:hAnsi="Times New Roman" w:cs="Times New Roman"/>
              </w:rPr>
            </w:pPr>
            <w:r w:rsidRPr="006A2DC8">
              <w:rPr>
                <w:rFonts w:ascii="Times New Roman" w:hAnsi="Times New Roman" w:cs="Times New Roman"/>
              </w:rPr>
              <w:lastRenderedPageBreak/>
              <w:t xml:space="preserve">A total of ten algorithms were employed. </w:t>
            </w:r>
            <w:r w:rsidRPr="006A2DC8">
              <w:rPr>
                <w:rFonts w:ascii="Times New Roman" w:hAnsi="Times New Roman" w:cs="Times New Roman"/>
              </w:rPr>
              <w:lastRenderedPageBreak/>
              <w:t xml:space="preserve">Among these algorithms the major ensemble techniques </w:t>
            </w:r>
            <w:r w:rsidR="006152D5" w:rsidRPr="006A2DC8">
              <w:rPr>
                <w:rFonts w:ascii="Times New Roman" w:hAnsi="Times New Roman" w:cs="Times New Roman"/>
              </w:rPr>
              <w:t xml:space="preserve">AdaBoost and Voting are used. </w:t>
            </w:r>
            <w:r w:rsidR="002F619C" w:rsidRPr="006A2DC8">
              <w:rPr>
                <w:rFonts w:ascii="Times New Roman" w:hAnsi="Times New Roman" w:cs="Times New Roman"/>
              </w:rPr>
              <w:t>The dataset was acquired from UCI machine learning repository.</w:t>
            </w:r>
            <w:r w:rsidR="00B37BA9" w:rsidRPr="006A2DC8">
              <w:rPr>
                <w:rFonts w:ascii="Times New Roman" w:hAnsi="Times New Roman" w:cs="Times New Roman"/>
              </w:rPr>
              <w:t xml:space="preserve"> </w:t>
            </w:r>
            <w:r w:rsidR="006E5304" w:rsidRPr="006A2DC8">
              <w:rPr>
                <w:rFonts w:ascii="Times New Roman" w:hAnsi="Times New Roman" w:cs="Times New Roman"/>
              </w:rPr>
              <w:t>The datasets are trained and tested with</w:t>
            </w:r>
            <w:r w:rsidR="005963CD" w:rsidRPr="006A2DC8">
              <w:rPr>
                <w:rFonts w:ascii="Times New Roman" w:hAnsi="Times New Roman" w:cs="Times New Roman"/>
              </w:rPr>
              <w:t xml:space="preserve"> </w:t>
            </w:r>
            <w:r w:rsidR="005619FD" w:rsidRPr="006A2DC8">
              <w:rPr>
                <w:rFonts w:ascii="Times New Roman" w:hAnsi="Times New Roman" w:cs="Times New Roman"/>
              </w:rPr>
              <w:t>algorithms</w:t>
            </w:r>
            <w:r w:rsidR="005963CD" w:rsidRPr="006A2DC8">
              <w:rPr>
                <w:rFonts w:ascii="Times New Roman" w:hAnsi="Times New Roman" w:cs="Times New Roman"/>
              </w:rPr>
              <w:t>.</w:t>
            </w:r>
            <w:r w:rsidR="00AD23F6" w:rsidRPr="006A2DC8">
              <w:rPr>
                <w:rFonts w:ascii="Times New Roman" w:hAnsi="Times New Roman" w:cs="Times New Roman"/>
              </w:rPr>
              <w:t xml:space="preserve"> The experiments </w:t>
            </w:r>
            <w:r w:rsidR="008C437D" w:rsidRPr="006A2DC8">
              <w:rPr>
                <w:rFonts w:ascii="Times New Roman" w:hAnsi="Times New Roman" w:cs="Times New Roman"/>
              </w:rPr>
              <w:t>were</w:t>
            </w:r>
            <w:r w:rsidR="00AD23F6" w:rsidRPr="006A2DC8">
              <w:rPr>
                <w:rFonts w:ascii="Times New Roman" w:hAnsi="Times New Roman" w:cs="Times New Roman"/>
              </w:rPr>
              <w:t xml:space="preserve"> run with the </w:t>
            </w:r>
            <w:r w:rsidR="005619FD" w:rsidRPr="006A2DC8">
              <w:rPr>
                <w:rFonts w:ascii="Times New Roman" w:hAnsi="Times New Roman" w:cs="Times New Roman"/>
              </w:rPr>
              <w:t>help</w:t>
            </w:r>
            <w:r w:rsidR="00AD23F6" w:rsidRPr="006A2DC8">
              <w:rPr>
                <w:rFonts w:ascii="Times New Roman" w:hAnsi="Times New Roman" w:cs="Times New Roman"/>
              </w:rPr>
              <w:t xml:space="preserve"> of </w:t>
            </w:r>
            <w:r w:rsidR="005619FD" w:rsidRPr="006A2DC8">
              <w:rPr>
                <w:rFonts w:ascii="Times New Roman" w:hAnsi="Times New Roman" w:cs="Times New Roman"/>
              </w:rPr>
              <w:t>WEKA (Waikato environment for knowledge analysis.)</w:t>
            </w:r>
          </w:p>
        </w:tc>
        <w:tc>
          <w:tcPr>
            <w:tcW w:w="539" w:type="pct"/>
          </w:tcPr>
          <w:p w14:paraId="552C28F0" w14:textId="7C282A20" w:rsidR="00312E4B" w:rsidRPr="006A2DC8" w:rsidRDefault="00CA0D4B" w:rsidP="008C437D">
            <w:pPr>
              <w:pStyle w:val="NoSpacing"/>
              <w:numPr>
                <w:ilvl w:val="0"/>
                <w:numId w:val="20"/>
              </w:numPr>
              <w:rPr>
                <w:rFonts w:ascii="Times New Roman" w:hAnsi="Times New Roman" w:cs="Times New Roman"/>
              </w:rPr>
            </w:pPr>
            <w:r w:rsidRPr="006A2DC8">
              <w:rPr>
                <w:rFonts w:ascii="Times New Roman" w:hAnsi="Times New Roman" w:cs="Times New Roman"/>
              </w:rPr>
              <w:lastRenderedPageBreak/>
              <w:t xml:space="preserve">The dataset contains images of </w:t>
            </w:r>
            <w:r w:rsidRPr="006A2DC8">
              <w:rPr>
                <w:rFonts w:ascii="Times New Roman" w:hAnsi="Times New Roman" w:cs="Times New Roman"/>
              </w:rPr>
              <w:lastRenderedPageBreak/>
              <w:t>both original and forged banknote</w:t>
            </w:r>
            <w:r w:rsidR="008B53EA" w:rsidRPr="006A2DC8">
              <w:rPr>
                <w:rFonts w:ascii="Times New Roman" w:hAnsi="Times New Roman" w:cs="Times New Roman"/>
              </w:rPr>
              <w:t xml:space="preserve"> like samples.</w:t>
            </w:r>
          </w:p>
          <w:p w14:paraId="53A66CFE" w14:textId="77777777" w:rsidR="004B26A1" w:rsidRPr="006A2DC8" w:rsidRDefault="006E30CB" w:rsidP="008C437D">
            <w:pPr>
              <w:pStyle w:val="NoSpacing"/>
              <w:numPr>
                <w:ilvl w:val="0"/>
                <w:numId w:val="20"/>
              </w:numPr>
              <w:rPr>
                <w:rFonts w:ascii="Times New Roman" w:hAnsi="Times New Roman" w:cs="Times New Roman"/>
              </w:rPr>
            </w:pPr>
            <w:r w:rsidRPr="006A2DC8">
              <w:rPr>
                <w:rFonts w:ascii="Times New Roman" w:hAnsi="Times New Roman" w:cs="Times New Roman"/>
              </w:rPr>
              <w:t>Consists of three features and the fourth one is called entropy.</w:t>
            </w:r>
          </w:p>
          <w:p w14:paraId="0CEF8C5E" w14:textId="77777777" w:rsidR="008B53EA" w:rsidRPr="006A2DC8" w:rsidRDefault="00640A5D" w:rsidP="008C437D">
            <w:pPr>
              <w:pStyle w:val="NoSpacing"/>
              <w:numPr>
                <w:ilvl w:val="0"/>
                <w:numId w:val="20"/>
              </w:numPr>
              <w:rPr>
                <w:rFonts w:ascii="Times New Roman" w:hAnsi="Times New Roman" w:cs="Times New Roman"/>
              </w:rPr>
            </w:pPr>
            <w:r w:rsidRPr="006A2DC8">
              <w:rPr>
                <w:rFonts w:ascii="Times New Roman" w:hAnsi="Times New Roman" w:cs="Times New Roman"/>
              </w:rPr>
              <w:t xml:space="preserve">The dataset consists of </w:t>
            </w:r>
            <w:r w:rsidR="00B819B2" w:rsidRPr="006A2DC8">
              <w:rPr>
                <w:rFonts w:ascii="Times New Roman" w:hAnsi="Times New Roman" w:cs="Times New Roman"/>
              </w:rPr>
              <w:t>200 samples of old</w:t>
            </w:r>
            <w:r w:rsidR="00BF368D" w:rsidRPr="006A2DC8">
              <w:rPr>
                <w:rFonts w:ascii="Times New Roman" w:hAnsi="Times New Roman" w:cs="Times New Roman"/>
              </w:rPr>
              <w:t xml:space="preserve"> banknotes which is further divided into 100 samples of genuine and counterfeit notes.</w:t>
            </w:r>
            <w:r w:rsidR="00B90032" w:rsidRPr="006A2DC8">
              <w:rPr>
                <w:rFonts w:ascii="Times New Roman" w:hAnsi="Times New Roman" w:cs="Times New Roman"/>
              </w:rPr>
              <w:t xml:space="preserve"> </w:t>
            </w:r>
          </w:p>
          <w:p w14:paraId="118902F1" w14:textId="375FA6EB" w:rsidR="00BF368D" w:rsidRPr="006A2DC8" w:rsidRDefault="00BF368D" w:rsidP="00FA0B10">
            <w:pPr>
              <w:pStyle w:val="NoSpacing"/>
              <w:ind w:left="360"/>
              <w:rPr>
                <w:rFonts w:ascii="Times New Roman" w:hAnsi="Times New Roman" w:cs="Times New Roman"/>
              </w:rPr>
            </w:pPr>
          </w:p>
        </w:tc>
        <w:tc>
          <w:tcPr>
            <w:tcW w:w="548" w:type="pct"/>
          </w:tcPr>
          <w:p w14:paraId="1572553C" w14:textId="0FEB27D0" w:rsidR="00312E4B" w:rsidRPr="006A2DC8" w:rsidRDefault="00780A53" w:rsidP="00FA0B10">
            <w:pPr>
              <w:pStyle w:val="NoSpacing"/>
              <w:numPr>
                <w:ilvl w:val="0"/>
                <w:numId w:val="21"/>
              </w:numPr>
              <w:rPr>
                <w:rFonts w:ascii="Times New Roman" w:hAnsi="Times New Roman" w:cs="Times New Roman"/>
              </w:rPr>
            </w:pPr>
            <w:r w:rsidRPr="006A2DC8">
              <w:rPr>
                <w:rFonts w:ascii="Times New Roman" w:hAnsi="Times New Roman" w:cs="Times New Roman"/>
              </w:rPr>
              <w:lastRenderedPageBreak/>
              <w:t>Naïve baye algorithmic model</w:t>
            </w:r>
            <w:r w:rsidR="00C205FD" w:rsidRPr="006A2DC8">
              <w:rPr>
                <w:rFonts w:ascii="Times New Roman" w:hAnsi="Times New Roman" w:cs="Times New Roman"/>
              </w:rPr>
              <w:t xml:space="preserve"> </w:t>
            </w:r>
            <w:r w:rsidR="00C205FD" w:rsidRPr="006A2DC8">
              <w:rPr>
                <w:rFonts w:ascii="Times New Roman" w:hAnsi="Times New Roman" w:cs="Times New Roman"/>
              </w:rPr>
              <w:lastRenderedPageBreak/>
              <w:t xml:space="preserve">dealing </w:t>
            </w:r>
            <w:r w:rsidR="00C27168" w:rsidRPr="006A2DC8">
              <w:rPr>
                <w:rFonts w:ascii="Times New Roman" w:hAnsi="Times New Roman" w:cs="Times New Roman"/>
              </w:rPr>
              <w:t>with conditional</w:t>
            </w:r>
            <w:r w:rsidR="00C205FD" w:rsidRPr="006A2DC8">
              <w:rPr>
                <w:rFonts w:ascii="Times New Roman" w:hAnsi="Times New Roman" w:cs="Times New Roman"/>
              </w:rPr>
              <w:t xml:space="preserve"> probabilities. (</w:t>
            </w:r>
            <w:r w:rsidR="003B7237" w:rsidRPr="006A2DC8">
              <w:rPr>
                <w:rFonts w:ascii="Times New Roman" w:hAnsi="Times New Roman" w:cs="Times New Roman"/>
              </w:rPr>
              <w:t>98.3%</w:t>
            </w:r>
            <w:r w:rsidR="00C205FD" w:rsidRPr="006A2DC8">
              <w:rPr>
                <w:rFonts w:ascii="Times New Roman" w:hAnsi="Times New Roman" w:cs="Times New Roman"/>
              </w:rPr>
              <w:t>)</w:t>
            </w:r>
          </w:p>
          <w:p w14:paraId="3ED5723C" w14:textId="51565F55" w:rsidR="00C27168" w:rsidRPr="006A2DC8" w:rsidRDefault="00C27168" w:rsidP="00FA0B10">
            <w:pPr>
              <w:pStyle w:val="NoSpacing"/>
              <w:numPr>
                <w:ilvl w:val="0"/>
                <w:numId w:val="21"/>
              </w:numPr>
              <w:rPr>
                <w:rFonts w:ascii="Times New Roman" w:hAnsi="Times New Roman" w:cs="Times New Roman"/>
              </w:rPr>
            </w:pPr>
            <w:r w:rsidRPr="006A2DC8">
              <w:rPr>
                <w:rFonts w:ascii="Times New Roman" w:hAnsi="Times New Roman" w:cs="Times New Roman"/>
              </w:rPr>
              <w:t xml:space="preserve">K-Nearest </w:t>
            </w:r>
            <w:r w:rsidR="00490432" w:rsidRPr="006A2DC8">
              <w:rPr>
                <w:rFonts w:ascii="Times New Roman" w:hAnsi="Times New Roman" w:cs="Times New Roman"/>
              </w:rPr>
              <w:t>neighbor</w:t>
            </w:r>
            <w:r w:rsidRPr="006A2DC8">
              <w:rPr>
                <w:rFonts w:ascii="Times New Roman" w:hAnsi="Times New Roman" w:cs="Times New Roman"/>
              </w:rPr>
              <w:t xml:space="preserve"> </w:t>
            </w:r>
            <w:r w:rsidR="00490432" w:rsidRPr="006A2DC8">
              <w:rPr>
                <w:rFonts w:ascii="Times New Roman" w:hAnsi="Times New Roman" w:cs="Times New Roman"/>
              </w:rPr>
              <w:t>classification method employing the use of clusters.</w:t>
            </w:r>
            <w:r w:rsidR="00176202" w:rsidRPr="006A2DC8">
              <w:rPr>
                <w:rFonts w:ascii="Times New Roman" w:hAnsi="Times New Roman" w:cs="Times New Roman"/>
              </w:rPr>
              <w:t xml:space="preserve"> (99.9%)</w:t>
            </w:r>
          </w:p>
          <w:p w14:paraId="3A089B41" w14:textId="0AE4A3CC" w:rsidR="00490432" w:rsidRPr="006A2DC8" w:rsidRDefault="00A21527" w:rsidP="00FA0B10">
            <w:pPr>
              <w:pStyle w:val="NoSpacing"/>
              <w:numPr>
                <w:ilvl w:val="0"/>
                <w:numId w:val="21"/>
              </w:numPr>
              <w:rPr>
                <w:rFonts w:ascii="Times New Roman" w:hAnsi="Times New Roman" w:cs="Times New Roman"/>
              </w:rPr>
            </w:pPr>
            <w:r w:rsidRPr="006A2DC8">
              <w:rPr>
                <w:rFonts w:ascii="Times New Roman" w:hAnsi="Times New Roman" w:cs="Times New Roman"/>
              </w:rPr>
              <w:t xml:space="preserve">Fuzzy nearest neighbor classifier </w:t>
            </w:r>
            <w:r w:rsidR="00F61A58" w:rsidRPr="006A2DC8">
              <w:rPr>
                <w:rFonts w:ascii="Times New Roman" w:hAnsi="Times New Roman" w:cs="Times New Roman"/>
              </w:rPr>
              <w:t>like</w:t>
            </w:r>
            <w:r w:rsidRPr="006A2DC8">
              <w:rPr>
                <w:rFonts w:ascii="Times New Roman" w:hAnsi="Times New Roman" w:cs="Times New Roman"/>
              </w:rPr>
              <w:t xml:space="preserve"> KNN.</w:t>
            </w:r>
            <w:r w:rsidR="00176202" w:rsidRPr="006A2DC8">
              <w:rPr>
                <w:rFonts w:ascii="Times New Roman" w:hAnsi="Times New Roman" w:cs="Times New Roman"/>
              </w:rPr>
              <w:t xml:space="preserve"> (99.80)</w:t>
            </w:r>
          </w:p>
          <w:p w14:paraId="46B3DAA8" w14:textId="1915FB08" w:rsidR="00A21527" w:rsidRPr="006A2DC8" w:rsidRDefault="00A21527" w:rsidP="00FA0B10">
            <w:pPr>
              <w:pStyle w:val="NoSpacing"/>
              <w:numPr>
                <w:ilvl w:val="0"/>
                <w:numId w:val="21"/>
              </w:numPr>
              <w:rPr>
                <w:rFonts w:ascii="Times New Roman" w:hAnsi="Times New Roman" w:cs="Times New Roman"/>
              </w:rPr>
            </w:pPr>
            <w:r w:rsidRPr="006A2DC8">
              <w:rPr>
                <w:rFonts w:ascii="Times New Roman" w:hAnsi="Times New Roman" w:cs="Times New Roman"/>
              </w:rPr>
              <w:t xml:space="preserve">Sequential minimal </w:t>
            </w:r>
            <w:proofErr w:type="spellStart"/>
            <w:r w:rsidRPr="006A2DC8">
              <w:rPr>
                <w:rFonts w:ascii="Times New Roman" w:hAnsi="Times New Roman" w:cs="Times New Roman"/>
              </w:rPr>
              <w:t>optimizaation</w:t>
            </w:r>
            <w:proofErr w:type="spellEnd"/>
            <w:r w:rsidR="003B2402" w:rsidRPr="006A2DC8">
              <w:rPr>
                <w:rFonts w:ascii="Times New Roman" w:hAnsi="Times New Roman" w:cs="Times New Roman"/>
              </w:rPr>
              <w:t xml:space="preserve"> used in training SVM’s.</w:t>
            </w:r>
            <w:r w:rsidR="00032010" w:rsidRPr="006A2DC8">
              <w:rPr>
                <w:rFonts w:ascii="Times New Roman" w:hAnsi="Times New Roman" w:cs="Times New Roman"/>
              </w:rPr>
              <w:t xml:space="preserve"> (98.9%)</w:t>
            </w:r>
          </w:p>
          <w:p w14:paraId="2476C5E7" w14:textId="6D294D55" w:rsidR="003B2402" w:rsidRPr="006A2DC8" w:rsidRDefault="003B2402" w:rsidP="00FA0B10">
            <w:pPr>
              <w:pStyle w:val="NoSpacing"/>
              <w:numPr>
                <w:ilvl w:val="0"/>
                <w:numId w:val="21"/>
              </w:numPr>
              <w:rPr>
                <w:rFonts w:ascii="Times New Roman" w:hAnsi="Times New Roman" w:cs="Times New Roman"/>
              </w:rPr>
            </w:pPr>
            <w:r w:rsidRPr="006A2DC8">
              <w:rPr>
                <w:rFonts w:ascii="Times New Roman" w:hAnsi="Times New Roman" w:cs="Times New Roman"/>
              </w:rPr>
              <w:t>Logistic regre</w:t>
            </w:r>
            <w:r w:rsidR="0072227D" w:rsidRPr="006A2DC8">
              <w:rPr>
                <w:rFonts w:ascii="Times New Roman" w:hAnsi="Times New Roman" w:cs="Times New Roman"/>
              </w:rPr>
              <w:t>ssion classifier algorithm.</w:t>
            </w:r>
            <w:r w:rsidR="00032010" w:rsidRPr="006A2DC8">
              <w:rPr>
                <w:rFonts w:ascii="Times New Roman" w:hAnsi="Times New Roman" w:cs="Times New Roman"/>
              </w:rPr>
              <w:t xml:space="preserve"> (99.1)</w:t>
            </w:r>
          </w:p>
          <w:p w14:paraId="3C4F710A" w14:textId="48E4F9E8" w:rsidR="0072227D" w:rsidRPr="006A2DC8" w:rsidRDefault="00E8532E" w:rsidP="00FA0B10">
            <w:pPr>
              <w:pStyle w:val="NoSpacing"/>
              <w:numPr>
                <w:ilvl w:val="0"/>
                <w:numId w:val="21"/>
              </w:numPr>
              <w:rPr>
                <w:rFonts w:ascii="Times New Roman" w:hAnsi="Times New Roman" w:cs="Times New Roman"/>
              </w:rPr>
            </w:pPr>
            <w:r w:rsidRPr="006A2DC8">
              <w:rPr>
                <w:rFonts w:ascii="Times New Roman" w:hAnsi="Times New Roman" w:cs="Times New Roman"/>
              </w:rPr>
              <w:t xml:space="preserve">Random Forest </w:t>
            </w:r>
            <w:r w:rsidRPr="006A2DC8">
              <w:rPr>
                <w:rFonts w:ascii="Times New Roman" w:hAnsi="Times New Roman" w:cs="Times New Roman"/>
              </w:rPr>
              <w:lastRenderedPageBreak/>
              <w:t>algorithm derived from regression trees.</w:t>
            </w:r>
            <w:r w:rsidR="00176202" w:rsidRPr="006A2DC8">
              <w:rPr>
                <w:rFonts w:ascii="Times New Roman" w:hAnsi="Times New Roman" w:cs="Times New Roman"/>
              </w:rPr>
              <w:t xml:space="preserve"> (99.6%)</w:t>
            </w:r>
          </w:p>
          <w:p w14:paraId="7BEE2F6B" w14:textId="09F7D292" w:rsidR="00E8532E" w:rsidRPr="006A2DC8" w:rsidRDefault="00E8532E" w:rsidP="00FA0B10">
            <w:pPr>
              <w:pStyle w:val="NoSpacing"/>
              <w:numPr>
                <w:ilvl w:val="0"/>
                <w:numId w:val="21"/>
              </w:numPr>
              <w:rPr>
                <w:rFonts w:ascii="Times New Roman" w:hAnsi="Times New Roman" w:cs="Times New Roman"/>
              </w:rPr>
            </w:pPr>
            <w:r w:rsidRPr="006A2DC8">
              <w:rPr>
                <w:rFonts w:ascii="Times New Roman" w:hAnsi="Times New Roman" w:cs="Times New Roman"/>
              </w:rPr>
              <w:t>Multilayer perceptron</w:t>
            </w:r>
            <w:r w:rsidR="003B10AA" w:rsidRPr="006A2DC8">
              <w:rPr>
                <w:rFonts w:ascii="Times New Roman" w:hAnsi="Times New Roman" w:cs="Times New Roman"/>
              </w:rPr>
              <w:t xml:space="preserve"> </w:t>
            </w:r>
            <w:r w:rsidR="00032010" w:rsidRPr="006A2DC8">
              <w:rPr>
                <w:rFonts w:ascii="Times New Roman" w:hAnsi="Times New Roman" w:cs="Times New Roman"/>
              </w:rPr>
              <w:t>is also</w:t>
            </w:r>
            <w:r w:rsidR="003B10AA" w:rsidRPr="006A2DC8">
              <w:rPr>
                <w:rFonts w:ascii="Times New Roman" w:hAnsi="Times New Roman" w:cs="Times New Roman"/>
              </w:rPr>
              <w:t xml:space="preserve"> known as artificial neural networks.</w:t>
            </w:r>
            <w:r w:rsidR="00032010" w:rsidRPr="006A2DC8">
              <w:rPr>
                <w:rFonts w:ascii="Times New Roman" w:hAnsi="Times New Roman" w:cs="Times New Roman"/>
              </w:rPr>
              <w:t xml:space="preserve"> (</w:t>
            </w:r>
            <w:r w:rsidR="000B423D" w:rsidRPr="006A2DC8">
              <w:rPr>
                <w:rFonts w:ascii="Times New Roman" w:hAnsi="Times New Roman" w:cs="Times New Roman"/>
              </w:rPr>
              <w:t>99.9%</w:t>
            </w:r>
            <w:r w:rsidR="00032010" w:rsidRPr="006A2DC8">
              <w:rPr>
                <w:rFonts w:ascii="Times New Roman" w:hAnsi="Times New Roman" w:cs="Times New Roman"/>
              </w:rPr>
              <w:t>)</w:t>
            </w:r>
          </w:p>
          <w:p w14:paraId="61D97B5E" w14:textId="788CD24F" w:rsidR="003B10AA" w:rsidRPr="006A2DC8" w:rsidRDefault="003B10AA" w:rsidP="00FA0B10">
            <w:pPr>
              <w:pStyle w:val="NoSpacing"/>
              <w:numPr>
                <w:ilvl w:val="0"/>
                <w:numId w:val="21"/>
              </w:numPr>
              <w:rPr>
                <w:rFonts w:ascii="Times New Roman" w:hAnsi="Times New Roman" w:cs="Times New Roman"/>
              </w:rPr>
            </w:pPr>
            <w:r w:rsidRPr="006A2DC8">
              <w:rPr>
                <w:rFonts w:ascii="Times New Roman" w:hAnsi="Times New Roman" w:cs="Times New Roman"/>
              </w:rPr>
              <w:t>Decision stump algorithm using one-tier decision tree.</w:t>
            </w:r>
            <w:r w:rsidR="000B423D" w:rsidRPr="006A2DC8">
              <w:rPr>
                <w:rFonts w:ascii="Times New Roman" w:hAnsi="Times New Roman" w:cs="Times New Roman"/>
              </w:rPr>
              <w:t xml:space="preserve"> (94.5%)</w:t>
            </w:r>
          </w:p>
          <w:p w14:paraId="600D53F7" w14:textId="5724D2F3" w:rsidR="003B10AA" w:rsidRPr="006A2DC8" w:rsidRDefault="003B10AA" w:rsidP="00FA0B10">
            <w:pPr>
              <w:pStyle w:val="NoSpacing"/>
              <w:numPr>
                <w:ilvl w:val="0"/>
                <w:numId w:val="21"/>
              </w:numPr>
              <w:rPr>
                <w:rFonts w:ascii="Times New Roman" w:hAnsi="Times New Roman" w:cs="Times New Roman"/>
              </w:rPr>
            </w:pPr>
            <w:r w:rsidRPr="006A2DC8">
              <w:rPr>
                <w:rFonts w:ascii="Times New Roman" w:hAnsi="Times New Roman" w:cs="Times New Roman"/>
              </w:rPr>
              <w:t>Random Tree algorithm.</w:t>
            </w:r>
            <w:r w:rsidR="000B423D" w:rsidRPr="006A2DC8">
              <w:rPr>
                <w:rFonts w:ascii="Times New Roman" w:hAnsi="Times New Roman" w:cs="Times New Roman"/>
              </w:rPr>
              <w:t xml:space="preserve"> (98.3%)</w:t>
            </w:r>
          </w:p>
          <w:p w14:paraId="50429D15" w14:textId="5712D7BA" w:rsidR="003B10AA" w:rsidRPr="006A2DC8" w:rsidRDefault="00124DE8" w:rsidP="00FA0B10">
            <w:pPr>
              <w:pStyle w:val="NoSpacing"/>
              <w:numPr>
                <w:ilvl w:val="0"/>
                <w:numId w:val="21"/>
              </w:numPr>
              <w:rPr>
                <w:rFonts w:ascii="Times New Roman" w:hAnsi="Times New Roman" w:cs="Times New Roman"/>
              </w:rPr>
            </w:pPr>
            <w:r w:rsidRPr="006A2DC8">
              <w:rPr>
                <w:rFonts w:ascii="Times New Roman" w:hAnsi="Times New Roman" w:cs="Times New Roman"/>
              </w:rPr>
              <w:t xml:space="preserve">AdaBoost and Voting ensemble algorithm with </w:t>
            </w:r>
            <w:proofErr w:type="spellStart"/>
            <w:r w:rsidRPr="006A2DC8">
              <w:rPr>
                <w:rFonts w:ascii="Times New Roman" w:hAnsi="Times New Roman" w:cs="Times New Roman"/>
              </w:rPr>
              <w:t>J</w:t>
            </w:r>
            <w:r w:rsidR="00F61A58" w:rsidRPr="006A2DC8">
              <w:rPr>
                <w:rFonts w:ascii="Times New Roman" w:hAnsi="Times New Roman" w:cs="Times New Roman"/>
              </w:rPr>
              <w:t>R</w:t>
            </w:r>
            <w:r w:rsidRPr="006A2DC8">
              <w:rPr>
                <w:rFonts w:ascii="Times New Roman" w:hAnsi="Times New Roman" w:cs="Times New Roman"/>
              </w:rPr>
              <w:t>ip</w:t>
            </w:r>
            <w:proofErr w:type="spellEnd"/>
            <w:r w:rsidR="001E0E85" w:rsidRPr="006A2DC8">
              <w:rPr>
                <w:rFonts w:ascii="Times New Roman" w:hAnsi="Times New Roman" w:cs="Times New Roman"/>
              </w:rPr>
              <w:t xml:space="preserve"> using the combination rule of </w:t>
            </w:r>
            <w:r w:rsidR="001E0E85" w:rsidRPr="006A2DC8">
              <w:rPr>
                <w:rFonts w:ascii="Times New Roman" w:hAnsi="Times New Roman" w:cs="Times New Roman"/>
              </w:rPr>
              <w:lastRenderedPageBreak/>
              <w:t xml:space="preserve">average </w:t>
            </w:r>
            <w:r w:rsidR="00F61A58" w:rsidRPr="006A2DC8">
              <w:rPr>
                <w:rFonts w:ascii="Times New Roman" w:hAnsi="Times New Roman" w:cs="Times New Roman"/>
              </w:rPr>
              <w:t>probabilities.</w:t>
            </w:r>
            <w:r w:rsidR="000E38B4" w:rsidRPr="006A2DC8">
              <w:rPr>
                <w:rFonts w:ascii="Times New Roman" w:hAnsi="Times New Roman" w:cs="Times New Roman"/>
              </w:rPr>
              <w:t xml:space="preserve"> (99.9%)</w:t>
            </w:r>
          </w:p>
        </w:tc>
        <w:tc>
          <w:tcPr>
            <w:tcW w:w="400" w:type="pct"/>
          </w:tcPr>
          <w:p w14:paraId="3B71A950" w14:textId="77777777" w:rsidR="00312E4B" w:rsidRPr="006A2DC8" w:rsidRDefault="00005925" w:rsidP="00005925">
            <w:pPr>
              <w:pStyle w:val="NoSpacing"/>
              <w:rPr>
                <w:rFonts w:ascii="Times New Roman" w:hAnsi="Times New Roman" w:cs="Times New Roman"/>
              </w:rPr>
            </w:pPr>
            <w:r w:rsidRPr="006A2DC8">
              <w:rPr>
                <w:rFonts w:ascii="Times New Roman" w:hAnsi="Times New Roman" w:cs="Times New Roman"/>
              </w:rPr>
              <w:lastRenderedPageBreak/>
              <w:t xml:space="preserve">Two different datasets are used </w:t>
            </w:r>
            <w:r w:rsidR="008329D8" w:rsidRPr="006A2DC8">
              <w:rPr>
                <w:rFonts w:ascii="Times New Roman" w:hAnsi="Times New Roman" w:cs="Times New Roman"/>
              </w:rPr>
              <w:lastRenderedPageBreak/>
              <w:t>for training and testing.</w:t>
            </w:r>
          </w:p>
          <w:p w14:paraId="4FAB6236" w14:textId="77777777" w:rsidR="008329D8" w:rsidRPr="006A2DC8" w:rsidRDefault="008329D8" w:rsidP="00005925">
            <w:pPr>
              <w:pStyle w:val="NoSpacing"/>
              <w:rPr>
                <w:rFonts w:ascii="Times New Roman" w:hAnsi="Times New Roman" w:cs="Times New Roman"/>
              </w:rPr>
            </w:pPr>
          </w:p>
          <w:p w14:paraId="052BF804" w14:textId="136E3D2B" w:rsidR="008329D8" w:rsidRPr="006A2DC8" w:rsidRDefault="00A26BF8" w:rsidP="00005925">
            <w:pPr>
              <w:pStyle w:val="NoSpacing"/>
              <w:rPr>
                <w:rFonts w:ascii="Times New Roman" w:hAnsi="Times New Roman" w:cs="Times New Roman"/>
              </w:rPr>
            </w:pPr>
            <w:r w:rsidRPr="006A2DC8">
              <w:rPr>
                <w:rFonts w:ascii="Times New Roman" w:hAnsi="Times New Roman" w:cs="Times New Roman"/>
              </w:rPr>
              <w:t>The combination</w:t>
            </w:r>
            <w:r w:rsidR="00AD169E" w:rsidRPr="006A2DC8">
              <w:rPr>
                <w:rFonts w:ascii="Times New Roman" w:hAnsi="Times New Roman" w:cs="Times New Roman"/>
              </w:rPr>
              <w:t xml:space="preserve"> of ten algorithms paired in nine different ways shows good accuracy rates.</w:t>
            </w:r>
          </w:p>
          <w:p w14:paraId="7701AF15" w14:textId="77777777" w:rsidR="00AD169E" w:rsidRPr="006A2DC8" w:rsidRDefault="00AD169E" w:rsidP="00005925">
            <w:pPr>
              <w:pStyle w:val="NoSpacing"/>
              <w:rPr>
                <w:rFonts w:ascii="Times New Roman" w:hAnsi="Times New Roman" w:cs="Times New Roman"/>
              </w:rPr>
            </w:pPr>
          </w:p>
          <w:p w14:paraId="26911E0D" w14:textId="6C2CE017" w:rsidR="00AD169E" w:rsidRPr="006A2DC8" w:rsidRDefault="0043156A" w:rsidP="00005925">
            <w:pPr>
              <w:pStyle w:val="NoSpacing"/>
              <w:rPr>
                <w:rFonts w:ascii="Times New Roman" w:hAnsi="Times New Roman" w:cs="Times New Roman"/>
              </w:rPr>
            </w:pPr>
            <w:r w:rsidRPr="006A2DC8">
              <w:rPr>
                <w:rFonts w:ascii="Times New Roman" w:hAnsi="Times New Roman" w:cs="Times New Roman"/>
              </w:rPr>
              <w:t xml:space="preserve">Ensemble algorithmic models are </w:t>
            </w:r>
            <w:r w:rsidR="00A26BF8" w:rsidRPr="006A2DC8">
              <w:rPr>
                <w:rFonts w:ascii="Times New Roman" w:hAnsi="Times New Roman" w:cs="Times New Roman"/>
              </w:rPr>
              <w:t>adept in improving the accuracy of individual algorithms.</w:t>
            </w:r>
          </w:p>
        </w:tc>
        <w:tc>
          <w:tcPr>
            <w:tcW w:w="404" w:type="pct"/>
          </w:tcPr>
          <w:p w14:paraId="13C1B600" w14:textId="77777777" w:rsidR="00312E4B" w:rsidRPr="006A2DC8" w:rsidRDefault="000B7D72" w:rsidP="00887DD4">
            <w:pPr>
              <w:pStyle w:val="NoSpacing"/>
              <w:rPr>
                <w:rFonts w:ascii="Times New Roman" w:hAnsi="Times New Roman" w:cs="Times New Roman"/>
              </w:rPr>
            </w:pPr>
            <w:r w:rsidRPr="006A2DC8">
              <w:rPr>
                <w:rFonts w:ascii="Times New Roman" w:hAnsi="Times New Roman" w:cs="Times New Roman"/>
              </w:rPr>
              <w:lastRenderedPageBreak/>
              <w:t xml:space="preserve">Better classification results </w:t>
            </w:r>
            <w:r w:rsidRPr="006A2DC8">
              <w:rPr>
                <w:rFonts w:ascii="Times New Roman" w:hAnsi="Times New Roman" w:cs="Times New Roman"/>
              </w:rPr>
              <w:lastRenderedPageBreak/>
              <w:t>were not obtained.</w:t>
            </w:r>
            <w:r w:rsidR="00887DD4" w:rsidRPr="006A2DC8">
              <w:rPr>
                <w:rFonts w:ascii="Times New Roman" w:hAnsi="Times New Roman" w:cs="Times New Roman"/>
              </w:rPr>
              <w:t xml:space="preserve"> </w:t>
            </w:r>
          </w:p>
          <w:p w14:paraId="483F7A8A" w14:textId="77777777" w:rsidR="00887DD4" w:rsidRPr="006A2DC8" w:rsidRDefault="00887DD4" w:rsidP="00887DD4">
            <w:pPr>
              <w:pStyle w:val="NoSpacing"/>
              <w:rPr>
                <w:rFonts w:ascii="Times New Roman" w:hAnsi="Times New Roman" w:cs="Times New Roman"/>
              </w:rPr>
            </w:pPr>
          </w:p>
          <w:p w14:paraId="14A3157B" w14:textId="77777777" w:rsidR="00887DD4" w:rsidRPr="006A2DC8" w:rsidRDefault="00887DD4" w:rsidP="00887DD4">
            <w:pPr>
              <w:pStyle w:val="NoSpacing"/>
              <w:rPr>
                <w:rFonts w:ascii="Times New Roman" w:hAnsi="Times New Roman" w:cs="Times New Roman"/>
              </w:rPr>
            </w:pPr>
            <w:r w:rsidRPr="006A2DC8">
              <w:rPr>
                <w:rFonts w:ascii="Times New Roman" w:hAnsi="Times New Roman" w:cs="Times New Roman"/>
              </w:rPr>
              <w:t>Techniques other than ensemble methods should be considered.</w:t>
            </w:r>
          </w:p>
          <w:p w14:paraId="58D2BAE3" w14:textId="77777777" w:rsidR="001F1F69" w:rsidRPr="006A2DC8" w:rsidRDefault="001F1F69" w:rsidP="00887DD4">
            <w:pPr>
              <w:pStyle w:val="NoSpacing"/>
              <w:rPr>
                <w:rFonts w:ascii="Times New Roman" w:hAnsi="Times New Roman" w:cs="Times New Roman"/>
              </w:rPr>
            </w:pPr>
          </w:p>
          <w:p w14:paraId="283A9006" w14:textId="72E6254B" w:rsidR="001F1F69" w:rsidRPr="006A2DC8" w:rsidRDefault="001F1F69" w:rsidP="00887DD4">
            <w:pPr>
              <w:pStyle w:val="NoSpacing"/>
              <w:rPr>
                <w:rFonts w:ascii="Times New Roman" w:hAnsi="Times New Roman" w:cs="Times New Roman"/>
              </w:rPr>
            </w:pPr>
            <w:proofErr w:type="spellStart"/>
            <w:r w:rsidRPr="006A2DC8">
              <w:rPr>
                <w:rFonts w:ascii="Times New Roman" w:hAnsi="Times New Roman" w:cs="Times New Roman"/>
              </w:rPr>
              <w:t>Adaboost</w:t>
            </w:r>
            <w:proofErr w:type="spellEnd"/>
            <w:r w:rsidRPr="006A2DC8">
              <w:rPr>
                <w:rFonts w:ascii="Times New Roman" w:hAnsi="Times New Roman" w:cs="Times New Roman"/>
              </w:rPr>
              <w:t xml:space="preserve"> procedure is fast</w:t>
            </w:r>
            <w:r w:rsidR="00C55953" w:rsidRPr="006A2DC8">
              <w:rPr>
                <w:rFonts w:ascii="Times New Roman" w:hAnsi="Times New Roman" w:cs="Times New Roman"/>
              </w:rPr>
              <w:t xml:space="preserve"> and easy to handle.</w:t>
            </w:r>
          </w:p>
        </w:tc>
        <w:tc>
          <w:tcPr>
            <w:tcW w:w="547" w:type="pct"/>
          </w:tcPr>
          <w:p w14:paraId="69B3EB9A" w14:textId="2EA8BCF6" w:rsidR="00312E4B" w:rsidRPr="006A2DC8" w:rsidRDefault="00887DD4" w:rsidP="00887DD4">
            <w:pPr>
              <w:pStyle w:val="NoSpacing"/>
              <w:rPr>
                <w:rFonts w:ascii="Times New Roman" w:hAnsi="Times New Roman" w:cs="Times New Roman"/>
              </w:rPr>
            </w:pPr>
            <w:r w:rsidRPr="006A2DC8">
              <w:rPr>
                <w:rFonts w:ascii="Times New Roman" w:hAnsi="Times New Roman" w:cs="Times New Roman"/>
              </w:rPr>
              <w:lastRenderedPageBreak/>
              <w:t xml:space="preserve">The ensemble methods AdaBoost </w:t>
            </w:r>
            <w:r w:rsidR="001F6E10" w:rsidRPr="006A2DC8">
              <w:rPr>
                <w:rFonts w:ascii="Times New Roman" w:hAnsi="Times New Roman" w:cs="Times New Roman"/>
              </w:rPr>
              <w:t xml:space="preserve">shows 99.9% </w:t>
            </w:r>
            <w:r w:rsidR="001F6E10" w:rsidRPr="006A2DC8">
              <w:rPr>
                <w:rFonts w:ascii="Times New Roman" w:hAnsi="Times New Roman" w:cs="Times New Roman"/>
              </w:rPr>
              <w:lastRenderedPageBreak/>
              <w:t>accuracy whereas the voting ensemble methods shows 100% accuracy. With Swiss franc dataset it shows 99.5% accuracy.</w:t>
            </w:r>
          </w:p>
        </w:tc>
      </w:tr>
      <w:tr w:rsidR="00EC5D77" w:rsidRPr="006A2DC8" w14:paraId="3BEF169F" w14:textId="77777777" w:rsidTr="006A2DC8">
        <w:trPr>
          <w:trHeight w:val="20"/>
          <w:jc w:val="center"/>
        </w:trPr>
        <w:tc>
          <w:tcPr>
            <w:tcW w:w="198" w:type="pct"/>
          </w:tcPr>
          <w:p w14:paraId="0B7DC97F" w14:textId="398897C1" w:rsidR="00C839FC" w:rsidRPr="006A2DC8" w:rsidRDefault="0045477C" w:rsidP="00C839FC">
            <w:pPr>
              <w:pStyle w:val="NoSpacing"/>
              <w:jc w:val="center"/>
              <w:rPr>
                <w:rFonts w:ascii="Times New Roman" w:hAnsi="Times New Roman" w:cs="Times New Roman"/>
              </w:rPr>
            </w:pPr>
            <w:r w:rsidRPr="006A2DC8">
              <w:rPr>
                <w:rFonts w:ascii="Times New Roman" w:hAnsi="Times New Roman" w:cs="Times New Roman"/>
              </w:rPr>
              <w:lastRenderedPageBreak/>
              <w:t>6</w:t>
            </w:r>
          </w:p>
        </w:tc>
        <w:tc>
          <w:tcPr>
            <w:tcW w:w="941" w:type="pct"/>
          </w:tcPr>
          <w:p w14:paraId="01601315" w14:textId="77777777" w:rsidR="00C839FC" w:rsidRPr="006A2DC8" w:rsidRDefault="00C839FC" w:rsidP="00C839FC">
            <w:pPr>
              <w:pStyle w:val="NormalWeb"/>
              <w:spacing w:before="0" w:beforeAutospacing="0" w:after="0" w:afterAutospacing="0"/>
              <w:rPr>
                <w:sz w:val="22"/>
                <w:szCs w:val="22"/>
              </w:rPr>
            </w:pPr>
            <w:r w:rsidRPr="006A2DC8">
              <w:rPr>
                <w:sz w:val="22"/>
                <w:szCs w:val="22"/>
              </w:rPr>
              <w:t xml:space="preserve">Bhatia, Kedia, and Shroff, “Fake Currency Detection with Machine Learning Algorithm and Image Processing,” in </w:t>
            </w:r>
            <w:r w:rsidRPr="006A2DC8">
              <w:rPr>
                <w:i/>
                <w:iCs/>
                <w:sz w:val="22"/>
                <w:szCs w:val="22"/>
              </w:rPr>
              <w:t>Proceedings of the Fifth International Conference on Intelligent Computing and Control Systems</w:t>
            </w:r>
            <w:r w:rsidRPr="006A2DC8">
              <w:rPr>
                <w:sz w:val="22"/>
                <w:szCs w:val="22"/>
              </w:rPr>
              <w:t xml:space="preserve">, 2021. </w:t>
            </w:r>
            <w:proofErr w:type="spellStart"/>
            <w:r w:rsidRPr="006A2DC8">
              <w:rPr>
                <w:sz w:val="22"/>
                <w:szCs w:val="22"/>
              </w:rPr>
              <w:t>doi</w:t>
            </w:r>
            <w:proofErr w:type="spellEnd"/>
            <w:r w:rsidRPr="006A2DC8">
              <w:rPr>
                <w:sz w:val="22"/>
                <w:szCs w:val="22"/>
              </w:rPr>
              <w:t>: 10.1109/ICICCS51141.2021.9432274.</w:t>
            </w:r>
          </w:p>
          <w:p w14:paraId="7716CAEF" w14:textId="40368740" w:rsidR="00C839FC" w:rsidRPr="006A2DC8" w:rsidRDefault="00C839FC" w:rsidP="00C839FC">
            <w:pPr>
              <w:pStyle w:val="NoSpacing"/>
              <w:rPr>
                <w:rFonts w:ascii="Times New Roman" w:hAnsi="Times New Roman" w:cs="Times New Roman"/>
              </w:rPr>
            </w:pPr>
          </w:p>
        </w:tc>
        <w:tc>
          <w:tcPr>
            <w:tcW w:w="471" w:type="pct"/>
          </w:tcPr>
          <w:p w14:paraId="5DC8BF6E" w14:textId="520FF2AF" w:rsidR="00C839FC" w:rsidRPr="006A2DC8" w:rsidRDefault="00C839FC" w:rsidP="00C839FC">
            <w:pPr>
              <w:pStyle w:val="NoSpacing"/>
              <w:numPr>
                <w:ilvl w:val="0"/>
                <w:numId w:val="24"/>
              </w:numPr>
              <w:rPr>
                <w:rFonts w:ascii="Times New Roman" w:hAnsi="Times New Roman" w:cs="Times New Roman"/>
              </w:rPr>
            </w:pPr>
            <w:r w:rsidRPr="006A2DC8">
              <w:rPr>
                <w:rFonts w:ascii="Times New Roman" w:hAnsi="Times New Roman" w:cs="Times New Roman"/>
              </w:rPr>
              <w:t>Build a model using K-Nearest Neighbor, Support Vector and Gr</w:t>
            </w:r>
            <w:r w:rsidR="009B78FA" w:rsidRPr="006A2DC8">
              <w:rPr>
                <w:rFonts w:ascii="Times New Roman" w:hAnsi="Times New Roman" w:cs="Times New Roman"/>
              </w:rPr>
              <w:t>a</w:t>
            </w:r>
            <w:r w:rsidRPr="006A2DC8">
              <w:rPr>
                <w:rFonts w:ascii="Times New Roman" w:hAnsi="Times New Roman" w:cs="Times New Roman"/>
              </w:rPr>
              <w:t>dient Boosting Classifier after image processing.</w:t>
            </w:r>
          </w:p>
          <w:p w14:paraId="7964BEA4" w14:textId="05D3B545" w:rsidR="00C839FC" w:rsidRPr="006A2DC8" w:rsidRDefault="00C839FC" w:rsidP="00C839FC">
            <w:pPr>
              <w:pStyle w:val="NoSpacing"/>
              <w:numPr>
                <w:ilvl w:val="0"/>
                <w:numId w:val="24"/>
              </w:numPr>
              <w:rPr>
                <w:rFonts w:ascii="Times New Roman" w:hAnsi="Times New Roman" w:cs="Times New Roman"/>
              </w:rPr>
            </w:pPr>
            <w:r w:rsidRPr="006A2DC8">
              <w:rPr>
                <w:rFonts w:ascii="Times New Roman" w:hAnsi="Times New Roman" w:cs="Times New Roman"/>
              </w:rPr>
              <w:t>Normalize the dataset to keep it neutral and not biased to any feature.</w:t>
            </w:r>
          </w:p>
          <w:p w14:paraId="40743127" w14:textId="28F2A386" w:rsidR="00C839FC" w:rsidRPr="006A2DC8" w:rsidRDefault="00C839FC" w:rsidP="00C839FC">
            <w:pPr>
              <w:pStyle w:val="NoSpacing"/>
              <w:numPr>
                <w:ilvl w:val="0"/>
                <w:numId w:val="24"/>
              </w:numPr>
              <w:rPr>
                <w:rFonts w:ascii="Times New Roman" w:hAnsi="Times New Roman" w:cs="Times New Roman"/>
              </w:rPr>
            </w:pPr>
            <w:r w:rsidRPr="006A2DC8">
              <w:rPr>
                <w:rFonts w:ascii="Times New Roman" w:hAnsi="Times New Roman" w:cs="Times New Roman"/>
              </w:rPr>
              <w:t xml:space="preserve">Calculate the </w:t>
            </w:r>
            <w:r w:rsidRPr="006A2DC8">
              <w:rPr>
                <w:rFonts w:ascii="Times New Roman" w:hAnsi="Times New Roman" w:cs="Times New Roman"/>
              </w:rPr>
              <w:lastRenderedPageBreak/>
              <w:t>Euclidean distance as a metric.</w:t>
            </w:r>
          </w:p>
        </w:tc>
        <w:tc>
          <w:tcPr>
            <w:tcW w:w="462" w:type="pct"/>
          </w:tcPr>
          <w:p w14:paraId="43AB7AE9" w14:textId="77777777" w:rsidR="00C839FC" w:rsidRPr="006A2DC8" w:rsidRDefault="003459DB" w:rsidP="00FA5728">
            <w:pPr>
              <w:pStyle w:val="NoSpacing"/>
              <w:numPr>
                <w:ilvl w:val="0"/>
                <w:numId w:val="25"/>
              </w:numPr>
              <w:rPr>
                <w:rFonts w:ascii="Times New Roman" w:hAnsi="Times New Roman" w:cs="Times New Roman"/>
              </w:rPr>
            </w:pPr>
            <w:r w:rsidRPr="006A2DC8">
              <w:rPr>
                <w:rFonts w:ascii="Times New Roman" w:hAnsi="Times New Roman" w:cs="Times New Roman"/>
              </w:rPr>
              <w:lastRenderedPageBreak/>
              <w:t xml:space="preserve">Traditional strategies to regulate </w:t>
            </w:r>
            <w:r w:rsidR="009B78FA" w:rsidRPr="006A2DC8">
              <w:rPr>
                <w:rFonts w:ascii="Times New Roman" w:hAnsi="Times New Roman" w:cs="Times New Roman"/>
              </w:rPr>
              <w:t>counterfeiting became ineffective.</w:t>
            </w:r>
          </w:p>
          <w:p w14:paraId="2DFED3B4" w14:textId="77777777" w:rsidR="009B78FA" w:rsidRPr="006A2DC8" w:rsidRDefault="00447E41" w:rsidP="00FA5728">
            <w:pPr>
              <w:pStyle w:val="NoSpacing"/>
              <w:numPr>
                <w:ilvl w:val="0"/>
                <w:numId w:val="25"/>
              </w:numPr>
              <w:rPr>
                <w:rFonts w:ascii="Times New Roman" w:hAnsi="Times New Roman" w:cs="Times New Roman"/>
              </w:rPr>
            </w:pPr>
            <w:r w:rsidRPr="006A2DC8">
              <w:rPr>
                <w:rFonts w:ascii="Times New Roman" w:hAnsi="Times New Roman" w:cs="Times New Roman"/>
              </w:rPr>
              <w:t>Solution to counterfeited banknotes to avoid disruption of economies.</w:t>
            </w:r>
          </w:p>
          <w:p w14:paraId="448E8899" w14:textId="06FEE5AB" w:rsidR="00447E41" w:rsidRPr="006A2DC8" w:rsidRDefault="00CE03D8" w:rsidP="00447E41">
            <w:pPr>
              <w:pStyle w:val="NoSpacing"/>
              <w:numPr>
                <w:ilvl w:val="0"/>
                <w:numId w:val="25"/>
              </w:numPr>
              <w:rPr>
                <w:rFonts w:ascii="Times New Roman" w:hAnsi="Times New Roman" w:cs="Times New Roman"/>
              </w:rPr>
            </w:pPr>
            <w:r w:rsidRPr="006A2DC8">
              <w:rPr>
                <w:rFonts w:ascii="Times New Roman" w:hAnsi="Times New Roman" w:cs="Times New Roman"/>
              </w:rPr>
              <w:t>Solution is not available on an easy to use basis in</w:t>
            </w:r>
            <w:r w:rsidR="00A362F6" w:rsidRPr="006A2DC8">
              <w:rPr>
                <w:rFonts w:ascii="Times New Roman" w:hAnsi="Times New Roman" w:cs="Times New Roman"/>
              </w:rPr>
              <w:t xml:space="preserve">corporated </w:t>
            </w:r>
            <w:r w:rsidR="00A362F6" w:rsidRPr="006A2DC8">
              <w:rPr>
                <w:rFonts w:ascii="Times New Roman" w:hAnsi="Times New Roman" w:cs="Times New Roman"/>
              </w:rPr>
              <w:lastRenderedPageBreak/>
              <w:t>into devices.</w:t>
            </w:r>
          </w:p>
        </w:tc>
        <w:tc>
          <w:tcPr>
            <w:tcW w:w="489" w:type="pct"/>
          </w:tcPr>
          <w:p w14:paraId="67E2BC15" w14:textId="3906933A" w:rsidR="008547E2" w:rsidRPr="006A2DC8" w:rsidRDefault="008034F1" w:rsidP="00A362F6">
            <w:pPr>
              <w:pStyle w:val="NoSpacing"/>
              <w:rPr>
                <w:rFonts w:ascii="Times New Roman" w:hAnsi="Times New Roman" w:cs="Times New Roman"/>
              </w:rPr>
            </w:pPr>
            <w:r w:rsidRPr="006A2DC8">
              <w:rPr>
                <w:rFonts w:ascii="Times New Roman" w:hAnsi="Times New Roman" w:cs="Times New Roman"/>
              </w:rPr>
              <w:lastRenderedPageBreak/>
              <w:t xml:space="preserve">Analyze and plot each attribute to make a few observations. Data </w:t>
            </w:r>
            <w:r w:rsidR="00CA52CB" w:rsidRPr="006A2DC8">
              <w:rPr>
                <w:rFonts w:ascii="Times New Roman" w:hAnsi="Times New Roman" w:cs="Times New Roman"/>
              </w:rPr>
              <w:t xml:space="preserve">is normalized to keep the feature between 0 and 1. </w:t>
            </w:r>
            <w:proofErr w:type="spellStart"/>
            <w:r w:rsidR="00CA52CB" w:rsidRPr="006A2DC8">
              <w:rPr>
                <w:rFonts w:ascii="Times New Roman" w:hAnsi="Times New Roman" w:cs="Times New Roman"/>
              </w:rPr>
              <w:t>MinMaxScaler</w:t>
            </w:r>
            <w:proofErr w:type="spellEnd"/>
            <w:r w:rsidR="00CA52CB" w:rsidRPr="006A2DC8">
              <w:rPr>
                <w:rFonts w:ascii="Times New Roman" w:hAnsi="Times New Roman" w:cs="Times New Roman"/>
              </w:rPr>
              <w:t xml:space="preserve"> is employed to do pre-processing. KNN </w:t>
            </w:r>
            <w:r w:rsidR="00CD3AA8" w:rsidRPr="006A2DC8">
              <w:rPr>
                <w:rFonts w:ascii="Times New Roman" w:hAnsi="Times New Roman" w:cs="Times New Roman"/>
              </w:rPr>
              <w:t>algorithm, non-parametric used for classification</w:t>
            </w:r>
            <w:r w:rsidR="008547E2" w:rsidRPr="006A2DC8">
              <w:rPr>
                <w:rFonts w:ascii="Times New Roman" w:hAnsi="Times New Roman" w:cs="Times New Roman"/>
              </w:rPr>
              <w:t>. Support Vector Classifier</w:t>
            </w:r>
            <w:r w:rsidR="00FF0DC9" w:rsidRPr="006A2DC8">
              <w:rPr>
                <w:rFonts w:ascii="Times New Roman" w:hAnsi="Times New Roman" w:cs="Times New Roman"/>
              </w:rPr>
              <w:t xml:space="preserve"> to plot each point in an n-dimensional plane.</w:t>
            </w:r>
          </w:p>
          <w:p w14:paraId="2B1B30D9" w14:textId="0959B1BE" w:rsidR="00FF0DC9" w:rsidRPr="006A2DC8" w:rsidRDefault="00FF0DC9" w:rsidP="00A362F6">
            <w:pPr>
              <w:pStyle w:val="NoSpacing"/>
              <w:rPr>
                <w:rFonts w:ascii="Times New Roman" w:hAnsi="Times New Roman" w:cs="Times New Roman"/>
              </w:rPr>
            </w:pPr>
            <w:r w:rsidRPr="006A2DC8">
              <w:rPr>
                <w:rFonts w:ascii="Times New Roman" w:hAnsi="Times New Roman" w:cs="Times New Roman"/>
              </w:rPr>
              <w:lastRenderedPageBreak/>
              <w:t>Gradient Boosting Classifier, an ensemble method</w:t>
            </w:r>
            <w:r w:rsidR="007433DA" w:rsidRPr="006A2DC8">
              <w:rPr>
                <w:rFonts w:ascii="Times New Roman" w:hAnsi="Times New Roman" w:cs="Times New Roman"/>
              </w:rPr>
              <w:t xml:space="preserve"> to create a good model.</w:t>
            </w:r>
          </w:p>
        </w:tc>
        <w:tc>
          <w:tcPr>
            <w:tcW w:w="539" w:type="pct"/>
          </w:tcPr>
          <w:p w14:paraId="3D27F71F" w14:textId="7D7DAE82" w:rsidR="00C839FC" w:rsidRPr="006A2DC8" w:rsidRDefault="001F270F" w:rsidP="007433DA">
            <w:pPr>
              <w:pStyle w:val="NoSpacing"/>
              <w:numPr>
                <w:ilvl w:val="0"/>
                <w:numId w:val="26"/>
              </w:numPr>
              <w:rPr>
                <w:rFonts w:ascii="Times New Roman" w:hAnsi="Times New Roman" w:cs="Times New Roman"/>
              </w:rPr>
            </w:pPr>
            <w:r w:rsidRPr="006A2DC8">
              <w:rPr>
                <w:rFonts w:ascii="Times New Roman" w:hAnsi="Times New Roman" w:cs="Times New Roman"/>
              </w:rPr>
              <w:lastRenderedPageBreak/>
              <w:t>Dataset is created by collecting images of both original and counterfeited banknotes using indu</w:t>
            </w:r>
            <w:r w:rsidR="00B86E9F" w:rsidRPr="006A2DC8">
              <w:rPr>
                <w:rFonts w:ascii="Times New Roman" w:hAnsi="Times New Roman" w:cs="Times New Roman"/>
              </w:rPr>
              <w:t>s</w:t>
            </w:r>
            <w:r w:rsidRPr="006A2DC8">
              <w:rPr>
                <w:rFonts w:ascii="Times New Roman" w:hAnsi="Times New Roman" w:cs="Times New Roman"/>
              </w:rPr>
              <w:t>trial camera.</w:t>
            </w:r>
          </w:p>
          <w:p w14:paraId="18CC0122" w14:textId="66A1CDA4" w:rsidR="001F270F" w:rsidRPr="006A2DC8" w:rsidRDefault="00B86E9F" w:rsidP="007433DA">
            <w:pPr>
              <w:pStyle w:val="NoSpacing"/>
              <w:numPr>
                <w:ilvl w:val="0"/>
                <w:numId w:val="26"/>
              </w:numPr>
              <w:rPr>
                <w:rFonts w:ascii="Times New Roman" w:hAnsi="Times New Roman" w:cs="Times New Roman"/>
              </w:rPr>
            </w:pPr>
            <w:r w:rsidRPr="006A2DC8">
              <w:rPr>
                <w:rFonts w:ascii="Times New Roman" w:hAnsi="Times New Roman" w:cs="Times New Roman"/>
              </w:rPr>
              <w:t xml:space="preserve">The </w:t>
            </w:r>
            <w:r w:rsidR="00D94210" w:rsidRPr="006A2DC8">
              <w:rPr>
                <w:rFonts w:ascii="Times New Roman" w:hAnsi="Times New Roman" w:cs="Times New Roman"/>
              </w:rPr>
              <w:t>dimensions</w:t>
            </w:r>
            <w:r w:rsidRPr="006A2DC8">
              <w:rPr>
                <w:rFonts w:ascii="Times New Roman" w:hAnsi="Times New Roman" w:cs="Times New Roman"/>
              </w:rPr>
              <w:t xml:space="preserve"> of images are 400 x 400 pixels with grayscale pictures of 660 dpi.</w:t>
            </w:r>
          </w:p>
          <w:p w14:paraId="4D2DB173" w14:textId="777C01AC" w:rsidR="00D94210" w:rsidRPr="006A2DC8" w:rsidRDefault="00D94210" w:rsidP="00D94210">
            <w:pPr>
              <w:autoSpaceDE w:val="0"/>
              <w:autoSpaceDN w:val="0"/>
              <w:adjustRightInd w:val="0"/>
              <w:spacing w:line="240" w:lineRule="auto"/>
              <w:rPr>
                <w:rFonts w:ascii="Times New Roman" w:eastAsiaTheme="minorHAnsi" w:hAnsi="Times New Roman" w:cs="Times New Roman"/>
                <w:lang w:val="en-AE"/>
                <w14:ligatures w14:val="standardContextual"/>
              </w:rPr>
            </w:pPr>
            <w:r w:rsidRPr="006A2DC8">
              <w:rPr>
                <w:rFonts w:ascii="Times New Roman" w:hAnsi="Times New Roman" w:cs="Times New Roman"/>
              </w:rPr>
              <w:t xml:space="preserve">Wavelet Transform applied to the images to extract features such as </w:t>
            </w:r>
            <w:r w:rsidRPr="006A2DC8">
              <w:rPr>
                <w:rFonts w:ascii="Times New Roman" w:eastAsiaTheme="minorHAnsi" w:hAnsi="Times New Roman" w:cs="Times New Roman"/>
                <w:lang w:val="en-AE"/>
                <w14:ligatures w14:val="standardContextual"/>
              </w:rPr>
              <w:t xml:space="preserve">Variance, Skewness, </w:t>
            </w:r>
            <w:r w:rsidRPr="006A2DC8">
              <w:rPr>
                <w:rFonts w:ascii="Times New Roman" w:eastAsiaTheme="minorHAnsi" w:hAnsi="Times New Roman" w:cs="Times New Roman"/>
                <w:lang w:val="en-AE"/>
                <w14:ligatures w14:val="standardContextual"/>
              </w:rPr>
              <w:lastRenderedPageBreak/>
              <w:t>Kurtosis, Entropy and Class of the currency.</w:t>
            </w:r>
          </w:p>
        </w:tc>
        <w:tc>
          <w:tcPr>
            <w:tcW w:w="548" w:type="pct"/>
          </w:tcPr>
          <w:p w14:paraId="514A248C" w14:textId="7F164091" w:rsidR="001474F0" w:rsidRPr="006A2DC8" w:rsidRDefault="001474F0" w:rsidP="00D94210">
            <w:pPr>
              <w:pStyle w:val="NoSpacing"/>
              <w:rPr>
                <w:rFonts w:ascii="Times New Roman" w:hAnsi="Times New Roman" w:cs="Times New Roman"/>
              </w:rPr>
            </w:pPr>
            <w:r w:rsidRPr="006A2DC8">
              <w:rPr>
                <w:rFonts w:ascii="Times New Roman" w:hAnsi="Times New Roman" w:cs="Times New Roman"/>
              </w:rPr>
              <w:lastRenderedPageBreak/>
              <w:t>K-Nearest Neighbor model created which can be considered as a decision boundary.</w:t>
            </w:r>
            <w:r w:rsidR="001E12B2" w:rsidRPr="006A2DC8">
              <w:rPr>
                <w:rFonts w:ascii="Times New Roman" w:hAnsi="Times New Roman" w:cs="Times New Roman"/>
              </w:rPr>
              <w:t xml:space="preserve"> (99.9%)</w:t>
            </w:r>
          </w:p>
          <w:p w14:paraId="33791F8A" w14:textId="77777777" w:rsidR="00BE3FBA" w:rsidRPr="006A2DC8" w:rsidRDefault="00BE3FBA" w:rsidP="00D94210">
            <w:pPr>
              <w:pStyle w:val="NoSpacing"/>
              <w:rPr>
                <w:rFonts w:ascii="Times New Roman" w:hAnsi="Times New Roman" w:cs="Times New Roman"/>
              </w:rPr>
            </w:pPr>
          </w:p>
          <w:p w14:paraId="65D1365D" w14:textId="375EF7E5" w:rsidR="00BE3FBA" w:rsidRPr="006A2DC8" w:rsidRDefault="00BE3FBA" w:rsidP="00D94210">
            <w:pPr>
              <w:pStyle w:val="NoSpacing"/>
              <w:rPr>
                <w:rFonts w:ascii="Times New Roman" w:hAnsi="Times New Roman" w:cs="Times New Roman"/>
              </w:rPr>
            </w:pPr>
            <w:r w:rsidRPr="006A2DC8">
              <w:rPr>
                <w:rFonts w:ascii="Times New Roman" w:hAnsi="Times New Roman" w:cs="Times New Roman"/>
              </w:rPr>
              <w:t>Support Vector Classifier model to plot each point in an n-dimensional plane.</w:t>
            </w:r>
            <w:r w:rsidR="00332ECC" w:rsidRPr="006A2DC8">
              <w:rPr>
                <w:rFonts w:ascii="Times New Roman" w:hAnsi="Times New Roman" w:cs="Times New Roman"/>
              </w:rPr>
              <w:t xml:space="preserve"> (98.6%)</w:t>
            </w:r>
          </w:p>
          <w:p w14:paraId="68F5DE36" w14:textId="77777777" w:rsidR="00FF4DB3" w:rsidRPr="006A2DC8" w:rsidRDefault="00FF4DB3" w:rsidP="00D94210">
            <w:pPr>
              <w:pStyle w:val="NoSpacing"/>
              <w:rPr>
                <w:rFonts w:ascii="Times New Roman" w:hAnsi="Times New Roman" w:cs="Times New Roman"/>
              </w:rPr>
            </w:pPr>
          </w:p>
          <w:p w14:paraId="6CFD6097" w14:textId="1300752D" w:rsidR="00FF4DB3" w:rsidRPr="006A2DC8" w:rsidRDefault="00BE3FBA" w:rsidP="00D94210">
            <w:pPr>
              <w:pStyle w:val="NoSpacing"/>
              <w:rPr>
                <w:rFonts w:ascii="Times New Roman" w:hAnsi="Times New Roman" w:cs="Times New Roman"/>
              </w:rPr>
            </w:pPr>
            <w:r w:rsidRPr="006A2DC8">
              <w:rPr>
                <w:rFonts w:ascii="Times New Roman" w:hAnsi="Times New Roman" w:cs="Times New Roman"/>
              </w:rPr>
              <w:t>Gradient Boosting Classifier, an ensemble method to create a good model.</w:t>
            </w:r>
            <w:r w:rsidR="00FC09CE" w:rsidRPr="006A2DC8">
              <w:rPr>
                <w:rFonts w:ascii="Times New Roman" w:hAnsi="Times New Roman" w:cs="Times New Roman"/>
              </w:rPr>
              <w:t xml:space="preserve"> (99.7%)</w:t>
            </w:r>
          </w:p>
        </w:tc>
        <w:tc>
          <w:tcPr>
            <w:tcW w:w="400" w:type="pct"/>
          </w:tcPr>
          <w:p w14:paraId="50885C25" w14:textId="77777777" w:rsidR="00C839FC" w:rsidRPr="006A2DC8" w:rsidRDefault="00685552" w:rsidP="00031E18">
            <w:pPr>
              <w:pStyle w:val="NoSpacing"/>
              <w:rPr>
                <w:rFonts w:ascii="Times New Roman" w:hAnsi="Times New Roman" w:cs="Times New Roman"/>
              </w:rPr>
            </w:pPr>
            <w:r w:rsidRPr="006A2DC8">
              <w:rPr>
                <w:rFonts w:ascii="Times New Roman" w:hAnsi="Times New Roman" w:cs="Times New Roman"/>
              </w:rPr>
              <w:t>High accuracy and performance for KNN classifier.</w:t>
            </w:r>
          </w:p>
          <w:p w14:paraId="4F6F7C90" w14:textId="1094C4B7" w:rsidR="00304EE6" w:rsidRPr="006A2DC8" w:rsidRDefault="00304EE6" w:rsidP="00031E18">
            <w:pPr>
              <w:pStyle w:val="NoSpacing"/>
              <w:rPr>
                <w:rFonts w:ascii="Times New Roman" w:hAnsi="Times New Roman" w:cs="Times New Roman"/>
              </w:rPr>
            </w:pPr>
            <w:r w:rsidRPr="006A2DC8">
              <w:rPr>
                <w:rFonts w:ascii="Times New Roman" w:hAnsi="Times New Roman" w:cs="Times New Roman"/>
              </w:rPr>
              <w:t>Higher number of true positives for KNN.</w:t>
            </w:r>
          </w:p>
        </w:tc>
        <w:tc>
          <w:tcPr>
            <w:tcW w:w="404" w:type="pct"/>
          </w:tcPr>
          <w:p w14:paraId="3779EBFA" w14:textId="77777777" w:rsidR="00C839FC" w:rsidRPr="006A2DC8" w:rsidRDefault="00304EE6" w:rsidP="00304EE6">
            <w:pPr>
              <w:pStyle w:val="NoSpacing"/>
              <w:rPr>
                <w:rFonts w:ascii="Times New Roman" w:hAnsi="Times New Roman" w:cs="Times New Roman"/>
              </w:rPr>
            </w:pPr>
            <w:r w:rsidRPr="006A2DC8">
              <w:rPr>
                <w:rFonts w:ascii="Times New Roman" w:hAnsi="Times New Roman" w:cs="Times New Roman"/>
              </w:rPr>
              <w:t xml:space="preserve">The dataset contains </w:t>
            </w:r>
            <w:r w:rsidR="00546F80" w:rsidRPr="006A2DC8">
              <w:rPr>
                <w:rFonts w:ascii="Times New Roman" w:hAnsi="Times New Roman" w:cs="Times New Roman"/>
              </w:rPr>
              <w:t>a smaller</w:t>
            </w:r>
            <w:r w:rsidRPr="006A2DC8">
              <w:rPr>
                <w:rFonts w:ascii="Times New Roman" w:hAnsi="Times New Roman" w:cs="Times New Roman"/>
              </w:rPr>
              <w:t xml:space="preserve"> number of </w:t>
            </w:r>
            <w:r w:rsidR="00546F80" w:rsidRPr="006A2DC8">
              <w:rPr>
                <w:rFonts w:ascii="Times New Roman" w:hAnsi="Times New Roman" w:cs="Times New Roman"/>
              </w:rPr>
              <w:t>samples.</w:t>
            </w:r>
          </w:p>
          <w:p w14:paraId="59F8DE67" w14:textId="77777777" w:rsidR="001E12B2" w:rsidRPr="006A2DC8" w:rsidRDefault="001E12B2" w:rsidP="00304EE6">
            <w:pPr>
              <w:pStyle w:val="NoSpacing"/>
              <w:rPr>
                <w:rFonts w:ascii="Times New Roman" w:hAnsi="Times New Roman" w:cs="Times New Roman"/>
              </w:rPr>
            </w:pPr>
          </w:p>
          <w:p w14:paraId="030A75F6" w14:textId="139376DF" w:rsidR="001E12B2" w:rsidRPr="006A2DC8" w:rsidRDefault="001E12B2" w:rsidP="00304EE6">
            <w:pPr>
              <w:pStyle w:val="NoSpacing"/>
              <w:rPr>
                <w:rFonts w:ascii="Times New Roman" w:hAnsi="Times New Roman" w:cs="Times New Roman"/>
              </w:rPr>
            </w:pPr>
            <w:r w:rsidRPr="006A2DC8">
              <w:rPr>
                <w:rFonts w:ascii="Times New Roman" w:hAnsi="Times New Roman" w:cs="Times New Roman"/>
              </w:rPr>
              <w:t>Dataset does not have real-time banknote images.</w:t>
            </w:r>
          </w:p>
        </w:tc>
        <w:tc>
          <w:tcPr>
            <w:tcW w:w="547" w:type="pct"/>
          </w:tcPr>
          <w:p w14:paraId="11E73518" w14:textId="77777777" w:rsidR="00C839FC" w:rsidRPr="006A2DC8" w:rsidRDefault="00546F80" w:rsidP="00546F80">
            <w:pPr>
              <w:pStyle w:val="NoSpacing"/>
              <w:rPr>
                <w:rFonts w:ascii="Times New Roman" w:hAnsi="Times New Roman" w:cs="Times New Roman"/>
              </w:rPr>
            </w:pPr>
            <w:r w:rsidRPr="006A2DC8">
              <w:rPr>
                <w:rFonts w:ascii="Times New Roman" w:hAnsi="Times New Roman" w:cs="Times New Roman"/>
              </w:rPr>
              <w:t>KNN model : 99.9% accurate.</w:t>
            </w:r>
          </w:p>
          <w:p w14:paraId="29784BBD" w14:textId="77777777" w:rsidR="001E12B2" w:rsidRPr="006A2DC8" w:rsidRDefault="001E12B2" w:rsidP="00546F80">
            <w:pPr>
              <w:pStyle w:val="NoSpacing"/>
              <w:rPr>
                <w:rFonts w:ascii="Times New Roman" w:hAnsi="Times New Roman" w:cs="Times New Roman"/>
              </w:rPr>
            </w:pPr>
          </w:p>
          <w:p w14:paraId="6E938FB6" w14:textId="77777777" w:rsidR="001E12B2" w:rsidRPr="006A2DC8" w:rsidRDefault="001E12B2" w:rsidP="00546F80">
            <w:pPr>
              <w:pStyle w:val="NoSpacing"/>
              <w:rPr>
                <w:rFonts w:ascii="Times New Roman" w:hAnsi="Times New Roman" w:cs="Times New Roman"/>
              </w:rPr>
            </w:pPr>
            <w:r w:rsidRPr="006A2DC8">
              <w:rPr>
                <w:rFonts w:ascii="Times New Roman" w:hAnsi="Times New Roman" w:cs="Times New Roman"/>
              </w:rPr>
              <w:t>SVM model:</w:t>
            </w:r>
          </w:p>
          <w:p w14:paraId="2E289F5A" w14:textId="77777777" w:rsidR="001E12B2" w:rsidRPr="006A2DC8" w:rsidRDefault="00332ECC" w:rsidP="00546F80">
            <w:pPr>
              <w:pStyle w:val="NoSpacing"/>
              <w:rPr>
                <w:rFonts w:ascii="Times New Roman" w:hAnsi="Times New Roman" w:cs="Times New Roman"/>
              </w:rPr>
            </w:pPr>
            <w:r w:rsidRPr="006A2DC8">
              <w:rPr>
                <w:rFonts w:ascii="Times New Roman" w:hAnsi="Times New Roman" w:cs="Times New Roman"/>
              </w:rPr>
              <w:t>98.6% accurate</w:t>
            </w:r>
          </w:p>
          <w:p w14:paraId="33EA660D" w14:textId="77777777" w:rsidR="00332ECC" w:rsidRPr="006A2DC8" w:rsidRDefault="00332ECC" w:rsidP="00546F80">
            <w:pPr>
              <w:pStyle w:val="NoSpacing"/>
              <w:rPr>
                <w:rFonts w:ascii="Times New Roman" w:hAnsi="Times New Roman" w:cs="Times New Roman"/>
              </w:rPr>
            </w:pPr>
          </w:p>
          <w:p w14:paraId="435C0315" w14:textId="63C486DB" w:rsidR="00332ECC" w:rsidRPr="006A2DC8" w:rsidRDefault="00332ECC" w:rsidP="00546F80">
            <w:pPr>
              <w:pStyle w:val="NoSpacing"/>
              <w:rPr>
                <w:rFonts w:ascii="Times New Roman" w:hAnsi="Times New Roman" w:cs="Times New Roman"/>
              </w:rPr>
            </w:pPr>
            <w:r w:rsidRPr="006A2DC8">
              <w:rPr>
                <w:rFonts w:ascii="Times New Roman" w:hAnsi="Times New Roman" w:cs="Times New Roman"/>
              </w:rPr>
              <w:t>GBC model: 99.7%</w:t>
            </w:r>
            <w:r w:rsidR="00FC09CE" w:rsidRPr="006A2DC8">
              <w:rPr>
                <w:rFonts w:ascii="Times New Roman" w:hAnsi="Times New Roman" w:cs="Times New Roman"/>
              </w:rPr>
              <w:t xml:space="preserve"> accurate.</w:t>
            </w:r>
            <w:r w:rsidRPr="006A2DC8">
              <w:rPr>
                <w:rFonts w:ascii="Times New Roman" w:hAnsi="Times New Roman" w:cs="Times New Roman"/>
              </w:rPr>
              <w:t xml:space="preserve"> </w:t>
            </w:r>
          </w:p>
        </w:tc>
      </w:tr>
      <w:tr w:rsidR="00EC5D77" w:rsidRPr="006A2DC8" w14:paraId="52445205" w14:textId="77777777" w:rsidTr="006A2DC8">
        <w:trPr>
          <w:trHeight w:val="20"/>
          <w:jc w:val="center"/>
        </w:trPr>
        <w:tc>
          <w:tcPr>
            <w:tcW w:w="198" w:type="pct"/>
          </w:tcPr>
          <w:p w14:paraId="51FEC698" w14:textId="558FADC4" w:rsidR="00C839FC" w:rsidRPr="006A2DC8" w:rsidRDefault="0045477C" w:rsidP="00C839FC">
            <w:pPr>
              <w:pStyle w:val="NoSpacing"/>
              <w:jc w:val="center"/>
              <w:rPr>
                <w:rFonts w:ascii="Times New Roman" w:hAnsi="Times New Roman" w:cs="Times New Roman"/>
              </w:rPr>
            </w:pPr>
            <w:r w:rsidRPr="006A2DC8">
              <w:rPr>
                <w:rFonts w:ascii="Times New Roman" w:hAnsi="Times New Roman" w:cs="Times New Roman"/>
              </w:rPr>
              <w:t>7</w:t>
            </w:r>
          </w:p>
        </w:tc>
        <w:tc>
          <w:tcPr>
            <w:tcW w:w="941" w:type="pct"/>
          </w:tcPr>
          <w:p w14:paraId="5E43A202" w14:textId="41134C67"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t xml:space="preserve">A. K. Rout, A. </w:t>
            </w:r>
            <w:proofErr w:type="spellStart"/>
            <w:r w:rsidRPr="006A2DC8">
              <w:rPr>
                <w:rFonts w:ascii="Times New Roman" w:hAnsi="Times New Roman" w:cs="Times New Roman"/>
              </w:rPr>
              <w:t>Shety</w:t>
            </w:r>
            <w:proofErr w:type="spellEnd"/>
            <w:r w:rsidRPr="006A2DC8">
              <w:rPr>
                <w:rFonts w:ascii="Times New Roman" w:hAnsi="Times New Roman" w:cs="Times New Roman"/>
              </w:rPr>
              <w:t xml:space="preserve"> and K. </w:t>
            </w:r>
            <w:proofErr w:type="spellStart"/>
            <w:r w:rsidRPr="006A2DC8">
              <w:rPr>
                <w:rFonts w:ascii="Times New Roman" w:hAnsi="Times New Roman" w:cs="Times New Roman"/>
              </w:rPr>
              <w:t>Modekurti</w:t>
            </w:r>
            <w:proofErr w:type="spellEnd"/>
            <w:r w:rsidRPr="006A2DC8">
              <w:rPr>
                <w:rFonts w:ascii="Times New Roman" w:hAnsi="Times New Roman" w:cs="Times New Roman"/>
              </w:rPr>
              <w:t xml:space="preserve">, "Counterfeit Regulation through Machine Learning Approach and Deployment in Dockers," 2022 12th International Conference on Cloud Computing, Data Science &amp; Engineering (Confluence), Noida, India, 2022, pp. 500-507, </w:t>
            </w:r>
            <w:proofErr w:type="spellStart"/>
            <w:r w:rsidRPr="006A2DC8">
              <w:rPr>
                <w:rFonts w:ascii="Times New Roman" w:hAnsi="Times New Roman" w:cs="Times New Roman"/>
              </w:rPr>
              <w:t>doi</w:t>
            </w:r>
            <w:proofErr w:type="spellEnd"/>
            <w:r w:rsidRPr="006A2DC8">
              <w:rPr>
                <w:rFonts w:ascii="Times New Roman" w:hAnsi="Times New Roman" w:cs="Times New Roman"/>
              </w:rPr>
              <w:t>: 10.1109/Confluence52989.2022.9734203.</w:t>
            </w:r>
          </w:p>
        </w:tc>
        <w:tc>
          <w:tcPr>
            <w:tcW w:w="471" w:type="pct"/>
          </w:tcPr>
          <w:p w14:paraId="1A45570A" w14:textId="77777777"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t>1. Implement wavelet transformed images of banknotes.</w:t>
            </w:r>
          </w:p>
          <w:p w14:paraId="62AEEE23" w14:textId="5EF399BB"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t>2. Utilize Random forests and Naïve Bayes algorithms.</w:t>
            </w:r>
          </w:p>
          <w:p w14:paraId="5FCC85D9" w14:textId="77777777"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t>3. Design a user-friendly interface using Flask to show the detections made by the model.</w:t>
            </w:r>
          </w:p>
          <w:p w14:paraId="63AB152B" w14:textId="724E76D1"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t>4. Use Docker for environment stabilization.</w:t>
            </w:r>
          </w:p>
        </w:tc>
        <w:tc>
          <w:tcPr>
            <w:tcW w:w="462" w:type="pct"/>
          </w:tcPr>
          <w:p w14:paraId="6E5364D0" w14:textId="77777777"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t>1. Uncontrolled currency replication without any regulations.</w:t>
            </w:r>
          </w:p>
          <w:p w14:paraId="551631AD" w14:textId="77777777" w:rsidR="00C839FC" w:rsidRPr="006A2DC8" w:rsidRDefault="00C839FC" w:rsidP="00C839FC">
            <w:pPr>
              <w:pStyle w:val="NoSpacing"/>
              <w:rPr>
                <w:rFonts w:ascii="Times New Roman" w:hAnsi="Times New Roman" w:cs="Times New Roman"/>
              </w:rPr>
            </w:pPr>
          </w:p>
          <w:p w14:paraId="6BD7BC4C" w14:textId="77777777" w:rsidR="00C839FC" w:rsidRPr="006A2DC8" w:rsidRDefault="00C839FC" w:rsidP="00C839FC">
            <w:pPr>
              <w:pStyle w:val="NoSpacing"/>
              <w:numPr>
                <w:ilvl w:val="0"/>
                <w:numId w:val="16"/>
              </w:numPr>
              <w:rPr>
                <w:rFonts w:ascii="Times New Roman" w:hAnsi="Times New Roman" w:cs="Times New Roman"/>
              </w:rPr>
            </w:pPr>
            <w:r w:rsidRPr="006A2DC8">
              <w:rPr>
                <w:rFonts w:ascii="Times New Roman" w:hAnsi="Times New Roman" w:cs="Times New Roman"/>
              </w:rPr>
              <w:t>The economy collapses due to inflation of forged banknotes.</w:t>
            </w:r>
          </w:p>
          <w:p w14:paraId="355808C9" w14:textId="4D7C4ECF" w:rsidR="00C839FC" w:rsidRPr="006A2DC8" w:rsidRDefault="00C839FC" w:rsidP="00C839FC">
            <w:pPr>
              <w:pStyle w:val="NoSpacing"/>
              <w:numPr>
                <w:ilvl w:val="0"/>
                <w:numId w:val="16"/>
              </w:numPr>
              <w:rPr>
                <w:rFonts w:ascii="Times New Roman" w:hAnsi="Times New Roman" w:cs="Times New Roman"/>
              </w:rPr>
            </w:pPr>
            <w:r w:rsidRPr="006A2DC8">
              <w:rPr>
                <w:rFonts w:ascii="Times New Roman" w:hAnsi="Times New Roman" w:cs="Times New Roman"/>
              </w:rPr>
              <w:t>Increase in prices with a massive downfall in currency value.</w:t>
            </w:r>
          </w:p>
        </w:tc>
        <w:tc>
          <w:tcPr>
            <w:tcW w:w="489" w:type="pct"/>
          </w:tcPr>
          <w:p w14:paraId="0D55CBA8" w14:textId="21B8A3CC"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t>Dataset was acquired from the ML repository published by University of California, Irvine. Feature interpretation such as an understanding of variance, skewness, entropy, and kurtosis was done. Pre-processing and classification were done using the random forest and naïve bayes algorithm. User-</w:t>
            </w:r>
            <w:r w:rsidRPr="006A2DC8">
              <w:rPr>
                <w:rFonts w:ascii="Times New Roman" w:hAnsi="Times New Roman" w:cs="Times New Roman"/>
              </w:rPr>
              <w:lastRenderedPageBreak/>
              <w:t xml:space="preserve">interface was created in flask with </w:t>
            </w:r>
            <w:proofErr w:type="spellStart"/>
            <w:r w:rsidRPr="006A2DC8">
              <w:rPr>
                <w:rFonts w:ascii="Times New Roman" w:hAnsi="Times New Roman" w:cs="Times New Roman"/>
              </w:rPr>
              <w:t>Flassger</w:t>
            </w:r>
            <w:proofErr w:type="spellEnd"/>
            <w:r w:rsidRPr="006A2DC8">
              <w:rPr>
                <w:rFonts w:ascii="Times New Roman" w:hAnsi="Times New Roman" w:cs="Times New Roman"/>
              </w:rPr>
              <w:t>, a swagger API that helps to add fields and create the application with less code. Docker is then employed to stabilize the environment.</w:t>
            </w:r>
          </w:p>
        </w:tc>
        <w:tc>
          <w:tcPr>
            <w:tcW w:w="539" w:type="pct"/>
          </w:tcPr>
          <w:p w14:paraId="4E172B3A" w14:textId="77777777" w:rsidR="00C839FC" w:rsidRPr="006A2DC8" w:rsidRDefault="00C839FC" w:rsidP="00C839FC">
            <w:pPr>
              <w:pStyle w:val="NoSpacing"/>
              <w:numPr>
                <w:ilvl w:val="0"/>
                <w:numId w:val="22"/>
              </w:numPr>
              <w:rPr>
                <w:rFonts w:ascii="Times New Roman" w:hAnsi="Times New Roman" w:cs="Times New Roman"/>
              </w:rPr>
            </w:pPr>
            <w:r w:rsidRPr="006A2DC8">
              <w:rPr>
                <w:rFonts w:ascii="Times New Roman" w:hAnsi="Times New Roman" w:cs="Times New Roman"/>
              </w:rPr>
              <w:lastRenderedPageBreak/>
              <w:t>Dataset is available on Kaggle under the name ‘Bank Note Authentication UCI Data’.</w:t>
            </w:r>
          </w:p>
          <w:p w14:paraId="6F89B753" w14:textId="77777777" w:rsidR="00C839FC" w:rsidRPr="006A2DC8" w:rsidRDefault="00C839FC" w:rsidP="00C839FC">
            <w:pPr>
              <w:pStyle w:val="NoSpacing"/>
              <w:numPr>
                <w:ilvl w:val="0"/>
                <w:numId w:val="22"/>
              </w:numPr>
              <w:rPr>
                <w:rFonts w:ascii="Times New Roman" w:hAnsi="Times New Roman" w:cs="Times New Roman"/>
              </w:rPr>
            </w:pPr>
            <w:r w:rsidRPr="006A2DC8">
              <w:rPr>
                <w:rFonts w:ascii="Times New Roman" w:hAnsi="Times New Roman" w:cs="Times New Roman"/>
              </w:rPr>
              <w:t>Consists of multiple banknote images that went through variety of operations.</w:t>
            </w:r>
          </w:p>
          <w:p w14:paraId="233AE7EC" w14:textId="18F0C06D" w:rsidR="00C839FC" w:rsidRPr="006A2DC8" w:rsidRDefault="00C839FC" w:rsidP="00C839FC">
            <w:pPr>
              <w:pStyle w:val="NoSpacing"/>
              <w:numPr>
                <w:ilvl w:val="0"/>
                <w:numId w:val="22"/>
              </w:numPr>
              <w:rPr>
                <w:rFonts w:ascii="Times New Roman" w:hAnsi="Times New Roman" w:cs="Times New Roman"/>
              </w:rPr>
            </w:pPr>
            <w:r w:rsidRPr="006A2DC8">
              <w:rPr>
                <w:rFonts w:ascii="Times New Roman" w:hAnsi="Times New Roman" w:cs="Times New Roman"/>
              </w:rPr>
              <w:t xml:space="preserve">Industrial Camera was used for capturing banknote images with size </w:t>
            </w:r>
            <w:r w:rsidRPr="006A2DC8">
              <w:rPr>
                <w:rFonts w:ascii="Times New Roman" w:hAnsi="Times New Roman" w:cs="Times New Roman"/>
              </w:rPr>
              <w:lastRenderedPageBreak/>
              <w:t>400 x 400 pixels.</w:t>
            </w:r>
          </w:p>
          <w:p w14:paraId="2F72AE32" w14:textId="43914855" w:rsidR="00C839FC" w:rsidRPr="006A2DC8" w:rsidRDefault="00C839FC" w:rsidP="00C839FC">
            <w:pPr>
              <w:pStyle w:val="NoSpacing"/>
              <w:numPr>
                <w:ilvl w:val="0"/>
                <w:numId w:val="22"/>
              </w:numPr>
              <w:rPr>
                <w:rFonts w:ascii="Times New Roman" w:hAnsi="Times New Roman" w:cs="Times New Roman"/>
              </w:rPr>
            </w:pPr>
            <w:r w:rsidRPr="006A2DC8">
              <w:rPr>
                <w:rFonts w:ascii="Times New Roman" w:hAnsi="Times New Roman" w:cs="Times New Roman"/>
              </w:rPr>
              <w:t>Grey-scale images obtained from the raw images and final image is obtained using wavelet transformation to obtain regions of interest. (ROI)</w:t>
            </w:r>
          </w:p>
        </w:tc>
        <w:tc>
          <w:tcPr>
            <w:tcW w:w="548" w:type="pct"/>
          </w:tcPr>
          <w:p w14:paraId="105342AC" w14:textId="5583A12B" w:rsidR="00C839FC" w:rsidRPr="006A2DC8" w:rsidRDefault="00C839FC" w:rsidP="00C839FC">
            <w:pPr>
              <w:pStyle w:val="NoSpacing"/>
              <w:numPr>
                <w:ilvl w:val="0"/>
                <w:numId w:val="23"/>
              </w:numPr>
              <w:rPr>
                <w:rFonts w:ascii="Times New Roman" w:hAnsi="Times New Roman" w:cs="Times New Roman"/>
              </w:rPr>
            </w:pPr>
            <w:r w:rsidRPr="006A2DC8">
              <w:rPr>
                <w:rFonts w:ascii="Times New Roman" w:hAnsi="Times New Roman" w:cs="Times New Roman"/>
              </w:rPr>
              <w:lastRenderedPageBreak/>
              <w:t>Random Forest to implement feature randomness and creating decision trees. (98%)</w:t>
            </w:r>
          </w:p>
          <w:p w14:paraId="5D91768D" w14:textId="4E205AD5" w:rsidR="00C839FC" w:rsidRPr="006A2DC8" w:rsidRDefault="00C839FC" w:rsidP="00C839FC">
            <w:pPr>
              <w:pStyle w:val="NoSpacing"/>
              <w:numPr>
                <w:ilvl w:val="0"/>
                <w:numId w:val="23"/>
              </w:numPr>
              <w:rPr>
                <w:rFonts w:ascii="Times New Roman" w:hAnsi="Times New Roman" w:cs="Times New Roman"/>
              </w:rPr>
            </w:pPr>
            <w:r w:rsidRPr="006A2DC8">
              <w:rPr>
                <w:rFonts w:ascii="Times New Roman" w:hAnsi="Times New Roman" w:cs="Times New Roman"/>
              </w:rPr>
              <w:t>Naïve Bayes theorem obtained from bayes theorem. (83%)</w:t>
            </w:r>
          </w:p>
        </w:tc>
        <w:tc>
          <w:tcPr>
            <w:tcW w:w="400" w:type="pct"/>
          </w:tcPr>
          <w:p w14:paraId="245C9F84" w14:textId="77777777"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t>Random Forest classifier shows high performance and accuracy.</w:t>
            </w:r>
          </w:p>
          <w:p w14:paraId="6D9C5BD4" w14:textId="77777777" w:rsidR="00C839FC" w:rsidRPr="006A2DC8" w:rsidRDefault="00C839FC" w:rsidP="00C839FC">
            <w:pPr>
              <w:pStyle w:val="NoSpacing"/>
              <w:rPr>
                <w:rFonts w:ascii="Times New Roman" w:hAnsi="Times New Roman" w:cs="Times New Roman"/>
              </w:rPr>
            </w:pPr>
          </w:p>
          <w:p w14:paraId="346063BA" w14:textId="77777777"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t>Docker used for deploying the model to standardize the environment.</w:t>
            </w:r>
          </w:p>
          <w:p w14:paraId="26260BBB" w14:textId="77777777" w:rsidR="00C839FC" w:rsidRPr="006A2DC8" w:rsidRDefault="00C839FC" w:rsidP="00C839FC">
            <w:pPr>
              <w:pStyle w:val="NoSpacing"/>
              <w:rPr>
                <w:rFonts w:ascii="Times New Roman" w:hAnsi="Times New Roman" w:cs="Times New Roman"/>
              </w:rPr>
            </w:pPr>
          </w:p>
          <w:p w14:paraId="39655C38" w14:textId="5109E017"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t>A user-friendly interface was created to make the prediction easy to use.</w:t>
            </w:r>
          </w:p>
          <w:p w14:paraId="307DD684" w14:textId="77776958"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lastRenderedPageBreak/>
              <w:t xml:space="preserve"> Proposes a cheaper and robust model.</w:t>
            </w:r>
          </w:p>
        </w:tc>
        <w:tc>
          <w:tcPr>
            <w:tcW w:w="404" w:type="pct"/>
          </w:tcPr>
          <w:p w14:paraId="669B50E1" w14:textId="52ECE7A8" w:rsidR="00C839FC" w:rsidRPr="006A2DC8" w:rsidRDefault="00C839FC" w:rsidP="00C839FC">
            <w:pPr>
              <w:pStyle w:val="NoSpacing"/>
              <w:rPr>
                <w:rFonts w:ascii="Times New Roman" w:hAnsi="Times New Roman" w:cs="Times New Roman"/>
              </w:rPr>
            </w:pPr>
            <w:r w:rsidRPr="006A2DC8">
              <w:rPr>
                <w:rFonts w:ascii="Times New Roman" w:hAnsi="Times New Roman" w:cs="Times New Roman"/>
              </w:rPr>
              <w:lastRenderedPageBreak/>
              <w:t>Works with only classifier datasets. More prevalent features of banknotes not explored.</w:t>
            </w:r>
          </w:p>
        </w:tc>
        <w:tc>
          <w:tcPr>
            <w:tcW w:w="547" w:type="pct"/>
          </w:tcPr>
          <w:p w14:paraId="4D9FE42C" w14:textId="7B857275" w:rsidR="00C839FC" w:rsidRPr="006A2DC8" w:rsidRDefault="00C839FC" w:rsidP="00C839FC">
            <w:pPr>
              <w:pStyle w:val="NoSpacing"/>
              <w:jc w:val="center"/>
              <w:rPr>
                <w:rFonts w:ascii="Times New Roman" w:hAnsi="Times New Roman" w:cs="Times New Roman"/>
              </w:rPr>
            </w:pPr>
            <w:r w:rsidRPr="006A2DC8">
              <w:rPr>
                <w:rFonts w:ascii="Times New Roman" w:hAnsi="Times New Roman" w:cs="Times New Roman"/>
              </w:rPr>
              <w:t>The Random Forest model works with an accuracy of 98%.</w:t>
            </w:r>
          </w:p>
          <w:p w14:paraId="5260D333" w14:textId="77777777" w:rsidR="00C839FC" w:rsidRPr="006A2DC8" w:rsidRDefault="00C839FC" w:rsidP="00C839FC">
            <w:pPr>
              <w:pStyle w:val="NoSpacing"/>
              <w:jc w:val="center"/>
              <w:rPr>
                <w:rFonts w:ascii="Times New Roman" w:hAnsi="Times New Roman" w:cs="Times New Roman"/>
              </w:rPr>
            </w:pPr>
          </w:p>
          <w:p w14:paraId="67932045" w14:textId="5B8F6174" w:rsidR="00C839FC" w:rsidRPr="006A2DC8" w:rsidRDefault="00C839FC" w:rsidP="00C839FC">
            <w:pPr>
              <w:pStyle w:val="NoSpacing"/>
              <w:jc w:val="center"/>
              <w:rPr>
                <w:rFonts w:ascii="Times New Roman" w:hAnsi="Times New Roman" w:cs="Times New Roman"/>
              </w:rPr>
            </w:pPr>
            <w:r w:rsidRPr="006A2DC8">
              <w:rPr>
                <w:rFonts w:ascii="Times New Roman" w:hAnsi="Times New Roman" w:cs="Times New Roman"/>
              </w:rPr>
              <w:t>Naïve Bayes model works with an accuracy of 83%.</w:t>
            </w:r>
          </w:p>
          <w:p w14:paraId="6F7ABA27" w14:textId="376A4370" w:rsidR="00C839FC" w:rsidRPr="006A2DC8" w:rsidRDefault="00C839FC" w:rsidP="00C839FC">
            <w:pPr>
              <w:pStyle w:val="NoSpacing"/>
              <w:jc w:val="center"/>
              <w:rPr>
                <w:rFonts w:ascii="Times New Roman" w:hAnsi="Times New Roman" w:cs="Times New Roman"/>
              </w:rPr>
            </w:pPr>
          </w:p>
        </w:tc>
      </w:tr>
      <w:tr w:rsidR="00EC5D77" w:rsidRPr="006A2DC8" w14:paraId="5497A73E" w14:textId="77777777" w:rsidTr="006A2DC8">
        <w:trPr>
          <w:trHeight w:val="20"/>
          <w:jc w:val="center"/>
        </w:trPr>
        <w:tc>
          <w:tcPr>
            <w:tcW w:w="198" w:type="pct"/>
          </w:tcPr>
          <w:p w14:paraId="548CC70A" w14:textId="11DBBC3D" w:rsidR="00C839FC" w:rsidRPr="006A2DC8" w:rsidRDefault="0045477C" w:rsidP="00C839FC">
            <w:pPr>
              <w:pStyle w:val="NoSpacing"/>
              <w:jc w:val="center"/>
              <w:rPr>
                <w:rFonts w:ascii="Times New Roman" w:hAnsi="Times New Roman" w:cs="Times New Roman"/>
              </w:rPr>
            </w:pPr>
            <w:r w:rsidRPr="006A2DC8">
              <w:rPr>
                <w:rFonts w:ascii="Times New Roman" w:hAnsi="Times New Roman" w:cs="Times New Roman"/>
              </w:rPr>
              <w:t>8</w:t>
            </w:r>
          </w:p>
        </w:tc>
        <w:tc>
          <w:tcPr>
            <w:tcW w:w="941" w:type="pct"/>
          </w:tcPr>
          <w:p w14:paraId="29BA8CE7" w14:textId="77777777" w:rsidR="00866F55" w:rsidRPr="006A2DC8" w:rsidRDefault="00866F55" w:rsidP="00866F55">
            <w:pPr>
              <w:pStyle w:val="NormalWeb"/>
              <w:rPr>
                <w:sz w:val="22"/>
                <w:szCs w:val="22"/>
              </w:rPr>
            </w:pPr>
            <w:r w:rsidRPr="006A2DC8">
              <w:rPr>
                <w:sz w:val="22"/>
                <w:szCs w:val="22"/>
              </w:rPr>
              <w:t xml:space="preserve">Khairy, Rihab Salah, Ameer Saleh Hussein, and Haider TH Salim </w:t>
            </w:r>
            <w:proofErr w:type="spellStart"/>
            <w:r w:rsidRPr="006A2DC8">
              <w:rPr>
                <w:sz w:val="22"/>
                <w:szCs w:val="22"/>
              </w:rPr>
              <w:t>ALRikabi</w:t>
            </w:r>
            <w:proofErr w:type="spellEnd"/>
            <w:r w:rsidRPr="006A2DC8">
              <w:rPr>
                <w:sz w:val="22"/>
                <w:szCs w:val="22"/>
              </w:rPr>
              <w:t>. "The Detection of Counterfeit Banknotes Using Ensemble Learning Techniques of AdaBoost and Voting." International Journal of Intelligent Engineering &amp; Systems 14.1 (2021).</w:t>
            </w:r>
          </w:p>
          <w:p w14:paraId="1E08528C" w14:textId="2AE0D4C9" w:rsidR="00C839FC" w:rsidRPr="006A2DC8" w:rsidRDefault="00C839FC" w:rsidP="00C839FC">
            <w:pPr>
              <w:pStyle w:val="NoSpacing"/>
              <w:jc w:val="center"/>
              <w:rPr>
                <w:rFonts w:ascii="Times New Roman" w:hAnsi="Times New Roman" w:cs="Times New Roman"/>
              </w:rPr>
            </w:pPr>
          </w:p>
        </w:tc>
        <w:tc>
          <w:tcPr>
            <w:tcW w:w="471" w:type="pct"/>
          </w:tcPr>
          <w:p w14:paraId="19D0BDCB" w14:textId="4B4EAE59" w:rsidR="00313D22" w:rsidRPr="006A2DC8" w:rsidRDefault="0046510D" w:rsidP="00866F55">
            <w:pPr>
              <w:pStyle w:val="NoSpacing"/>
              <w:numPr>
                <w:ilvl w:val="0"/>
                <w:numId w:val="31"/>
              </w:numPr>
              <w:rPr>
                <w:rFonts w:ascii="Times New Roman" w:hAnsi="Times New Roman" w:cs="Times New Roman"/>
              </w:rPr>
            </w:pPr>
            <w:r w:rsidRPr="006A2DC8">
              <w:rPr>
                <w:rFonts w:ascii="Times New Roman" w:hAnsi="Times New Roman" w:cs="Times New Roman"/>
              </w:rPr>
              <w:t>S</w:t>
            </w:r>
            <w:r w:rsidR="00E2333F" w:rsidRPr="006A2DC8">
              <w:rPr>
                <w:rFonts w:ascii="Times New Roman" w:hAnsi="Times New Roman" w:cs="Times New Roman"/>
              </w:rPr>
              <w:t xml:space="preserve">upervised algorithms </w:t>
            </w:r>
            <w:r w:rsidR="00475660" w:rsidRPr="006A2DC8">
              <w:rPr>
                <w:rFonts w:ascii="Times New Roman" w:hAnsi="Times New Roman" w:cs="Times New Roman"/>
              </w:rPr>
              <w:t xml:space="preserve">applied </w:t>
            </w:r>
            <w:r w:rsidR="00745E87" w:rsidRPr="006A2DC8">
              <w:rPr>
                <w:rFonts w:ascii="Times New Roman" w:hAnsi="Times New Roman" w:cs="Times New Roman"/>
              </w:rPr>
              <w:t>to</w:t>
            </w:r>
            <w:r w:rsidR="00475660" w:rsidRPr="006A2DC8">
              <w:rPr>
                <w:rFonts w:ascii="Times New Roman" w:hAnsi="Times New Roman" w:cs="Times New Roman"/>
              </w:rPr>
              <w:t xml:space="preserve"> dataset.</w:t>
            </w:r>
          </w:p>
          <w:p w14:paraId="3652100E" w14:textId="77777777" w:rsidR="00745E87" w:rsidRPr="006A2DC8" w:rsidRDefault="00745E87" w:rsidP="004F2FB4">
            <w:pPr>
              <w:pStyle w:val="NoSpacing"/>
              <w:numPr>
                <w:ilvl w:val="0"/>
                <w:numId w:val="31"/>
              </w:numPr>
              <w:rPr>
                <w:rFonts w:ascii="Times New Roman" w:hAnsi="Times New Roman" w:cs="Times New Roman"/>
              </w:rPr>
            </w:pPr>
            <w:r w:rsidRPr="006A2DC8">
              <w:rPr>
                <w:rFonts w:ascii="Times New Roman" w:hAnsi="Times New Roman" w:cs="Times New Roman"/>
              </w:rPr>
              <w:t xml:space="preserve">Apply Random Forest algorithm </w:t>
            </w:r>
            <w:r w:rsidR="004F2FB4" w:rsidRPr="006A2DC8">
              <w:rPr>
                <w:rFonts w:ascii="Times New Roman" w:hAnsi="Times New Roman" w:cs="Times New Roman"/>
              </w:rPr>
              <w:t xml:space="preserve">and </w:t>
            </w:r>
            <w:r w:rsidRPr="006A2DC8">
              <w:rPr>
                <w:rFonts w:ascii="Times New Roman" w:hAnsi="Times New Roman" w:cs="Times New Roman"/>
              </w:rPr>
              <w:t>Logistic Regressi</w:t>
            </w:r>
            <w:r w:rsidRPr="006A2DC8">
              <w:rPr>
                <w:rFonts w:ascii="Times New Roman" w:hAnsi="Times New Roman" w:cs="Times New Roman"/>
              </w:rPr>
              <w:lastRenderedPageBreak/>
              <w:t>on on dataset.</w:t>
            </w:r>
          </w:p>
          <w:p w14:paraId="40537843" w14:textId="0D6261AD" w:rsidR="004F2FB4" w:rsidRPr="006A2DC8" w:rsidRDefault="004F2FB4" w:rsidP="004F2FB4">
            <w:pPr>
              <w:pStyle w:val="NoSpacing"/>
              <w:numPr>
                <w:ilvl w:val="0"/>
                <w:numId w:val="31"/>
              </w:numPr>
              <w:rPr>
                <w:rFonts w:ascii="Times New Roman" w:hAnsi="Times New Roman" w:cs="Times New Roman"/>
              </w:rPr>
            </w:pPr>
            <w:r w:rsidRPr="006A2DC8">
              <w:rPr>
                <w:rFonts w:ascii="Times New Roman" w:hAnsi="Times New Roman" w:cs="Times New Roman"/>
              </w:rPr>
              <w:t>Design system using Python.</w:t>
            </w:r>
          </w:p>
        </w:tc>
        <w:tc>
          <w:tcPr>
            <w:tcW w:w="462" w:type="pct"/>
          </w:tcPr>
          <w:p w14:paraId="5603B57B" w14:textId="77777777" w:rsidR="007D337B" w:rsidRPr="006A2DC8" w:rsidRDefault="00325692" w:rsidP="00745E87">
            <w:pPr>
              <w:pStyle w:val="NoSpacing"/>
              <w:numPr>
                <w:ilvl w:val="0"/>
                <w:numId w:val="32"/>
              </w:numPr>
              <w:rPr>
                <w:rFonts w:ascii="Times New Roman" w:hAnsi="Times New Roman" w:cs="Times New Roman"/>
              </w:rPr>
            </w:pPr>
            <w:r w:rsidRPr="006A2DC8">
              <w:rPr>
                <w:rFonts w:ascii="Times New Roman" w:hAnsi="Times New Roman" w:cs="Times New Roman"/>
              </w:rPr>
              <w:lastRenderedPageBreak/>
              <w:t>Fake currency an issue in the current financial market.</w:t>
            </w:r>
          </w:p>
          <w:p w14:paraId="4C089C81" w14:textId="77777777" w:rsidR="00325692" w:rsidRPr="006A2DC8" w:rsidRDefault="00F238B0" w:rsidP="00745E87">
            <w:pPr>
              <w:pStyle w:val="NoSpacing"/>
              <w:numPr>
                <w:ilvl w:val="0"/>
                <w:numId w:val="32"/>
              </w:numPr>
              <w:rPr>
                <w:rFonts w:ascii="Times New Roman" w:hAnsi="Times New Roman" w:cs="Times New Roman"/>
              </w:rPr>
            </w:pPr>
            <w:r w:rsidRPr="006A2DC8">
              <w:rPr>
                <w:rFonts w:ascii="Times New Roman" w:hAnsi="Times New Roman" w:cs="Times New Roman"/>
              </w:rPr>
              <w:t xml:space="preserve">No smooth transaction of genuine </w:t>
            </w:r>
            <w:r w:rsidRPr="006A2DC8">
              <w:rPr>
                <w:rFonts w:ascii="Times New Roman" w:hAnsi="Times New Roman" w:cs="Times New Roman"/>
              </w:rPr>
              <w:lastRenderedPageBreak/>
              <w:t>banknotes.</w:t>
            </w:r>
          </w:p>
          <w:p w14:paraId="5D396D0B" w14:textId="4DDA5659" w:rsidR="00F238B0" w:rsidRPr="006A2DC8" w:rsidRDefault="009278EF" w:rsidP="00745E87">
            <w:pPr>
              <w:pStyle w:val="NoSpacing"/>
              <w:numPr>
                <w:ilvl w:val="0"/>
                <w:numId w:val="32"/>
              </w:numPr>
              <w:rPr>
                <w:rFonts w:ascii="Times New Roman" w:hAnsi="Times New Roman" w:cs="Times New Roman"/>
              </w:rPr>
            </w:pPr>
            <w:r w:rsidRPr="006A2DC8">
              <w:rPr>
                <w:rFonts w:ascii="Times New Roman" w:hAnsi="Times New Roman" w:cs="Times New Roman"/>
              </w:rPr>
              <w:t>Counterfeiters</w:t>
            </w:r>
            <w:r w:rsidR="00F238B0" w:rsidRPr="006A2DC8">
              <w:rPr>
                <w:rFonts w:ascii="Times New Roman" w:hAnsi="Times New Roman" w:cs="Times New Roman"/>
              </w:rPr>
              <w:t xml:space="preserve"> are </w:t>
            </w:r>
            <w:r w:rsidRPr="006A2DC8">
              <w:rPr>
                <w:rFonts w:ascii="Times New Roman" w:hAnsi="Times New Roman" w:cs="Times New Roman"/>
              </w:rPr>
              <w:t>creating</w:t>
            </w:r>
            <w:r w:rsidR="00F238B0" w:rsidRPr="006A2DC8">
              <w:rPr>
                <w:rFonts w:ascii="Times New Roman" w:hAnsi="Times New Roman" w:cs="Times New Roman"/>
              </w:rPr>
              <w:t xml:space="preserve"> a</w:t>
            </w:r>
            <w:r w:rsidRPr="006A2DC8">
              <w:rPr>
                <w:rFonts w:ascii="Times New Roman" w:hAnsi="Times New Roman" w:cs="Times New Roman"/>
              </w:rPr>
              <w:t>bsolute imitation of genuine banknotes.</w:t>
            </w:r>
          </w:p>
        </w:tc>
        <w:tc>
          <w:tcPr>
            <w:tcW w:w="489" w:type="pct"/>
          </w:tcPr>
          <w:p w14:paraId="08DB08DC" w14:textId="4650238E" w:rsidR="00D54AD0" w:rsidRPr="006A2DC8" w:rsidRDefault="0097486D" w:rsidP="007D337B">
            <w:pPr>
              <w:pStyle w:val="NoSpacing"/>
              <w:rPr>
                <w:rFonts w:ascii="Times New Roman" w:hAnsi="Times New Roman" w:cs="Times New Roman"/>
              </w:rPr>
            </w:pPr>
            <w:r w:rsidRPr="006A2DC8">
              <w:rPr>
                <w:rFonts w:ascii="Times New Roman" w:hAnsi="Times New Roman" w:cs="Times New Roman"/>
              </w:rPr>
              <w:lastRenderedPageBreak/>
              <w:t>Apply the real-time object det</w:t>
            </w:r>
            <w:r w:rsidR="00456475" w:rsidRPr="006A2DC8">
              <w:rPr>
                <w:rFonts w:ascii="Times New Roman" w:hAnsi="Times New Roman" w:cs="Times New Roman"/>
              </w:rPr>
              <w:t>ect</w:t>
            </w:r>
            <w:r w:rsidRPr="006A2DC8">
              <w:rPr>
                <w:rFonts w:ascii="Times New Roman" w:hAnsi="Times New Roman" w:cs="Times New Roman"/>
              </w:rPr>
              <w:t>ion algorithm, YOLOv3</w:t>
            </w:r>
            <w:r w:rsidR="00456475" w:rsidRPr="006A2DC8">
              <w:rPr>
                <w:rFonts w:ascii="Times New Roman" w:hAnsi="Times New Roman" w:cs="Times New Roman"/>
              </w:rPr>
              <w:t xml:space="preserve"> on banknote images. YOLO is implemented using the OpenCV or Kera deep learning libraries.</w:t>
            </w:r>
          </w:p>
          <w:p w14:paraId="7F191C81" w14:textId="624EDE14" w:rsidR="00456475" w:rsidRPr="006A2DC8" w:rsidRDefault="00456475" w:rsidP="007D337B">
            <w:pPr>
              <w:pStyle w:val="NoSpacing"/>
              <w:rPr>
                <w:rFonts w:ascii="Times New Roman" w:hAnsi="Times New Roman" w:cs="Times New Roman"/>
              </w:rPr>
            </w:pPr>
            <w:r w:rsidRPr="006A2DC8">
              <w:rPr>
                <w:rFonts w:ascii="Times New Roman" w:hAnsi="Times New Roman" w:cs="Times New Roman"/>
              </w:rPr>
              <w:lastRenderedPageBreak/>
              <w:t>Upload images and classification is done using random forest and logistic regression algorithms.</w:t>
            </w:r>
          </w:p>
        </w:tc>
        <w:tc>
          <w:tcPr>
            <w:tcW w:w="539" w:type="pct"/>
          </w:tcPr>
          <w:p w14:paraId="408B8B1D" w14:textId="77777777" w:rsidR="00373A65" w:rsidRPr="006A2DC8" w:rsidRDefault="00972AC3" w:rsidP="00456475">
            <w:pPr>
              <w:pStyle w:val="NoSpacing"/>
              <w:numPr>
                <w:ilvl w:val="0"/>
                <w:numId w:val="33"/>
              </w:numPr>
              <w:rPr>
                <w:rFonts w:ascii="Times New Roman" w:hAnsi="Times New Roman" w:cs="Times New Roman"/>
              </w:rPr>
            </w:pPr>
            <w:r w:rsidRPr="006A2DC8">
              <w:rPr>
                <w:rFonts w:ascii="Times New Roman" w:hAnsi="Times New Roman" w:cs="Times New Roman"/>
              </w:rPr>
              <w:lastRenderedPageBreak/>
              <w:t>Visualize the dataset taken from UCI ML repository.</w:t>
            </w:r>
          </w:p>
          <w:p w14:paraId="01677515" w14:textId="2E8D9FD1" w:rsidR="00972AC3" w:rsidRPr="006A2DC8" w:rsidRDefault="00972AC3" w:rsidP="00456475">
            <w:pPr>
              <w:pStyle w:val="NoSpacing"/>
              <w:numPr>
                <w:ilvl w:val="0"/>
                <w:numId w:val="33"/>
              </w:numPr>
              <w:rPr>
                <w:rFonts w:ascii="Times New Roman" w:hAnsi="Times New Roman" w:cs="Times New Roman"/>
              </w:rPr>
            </w:pPr>
            <w:r w:rsidRPr="006A2DC8">
              <w:rPr>
                <w:rFonts w:ascii="Times New Roman" w:hAnsi="Times New Roman" w:cs="Times New Roman"/>
              </w:rPr>
              <w:t>Pre-process this data obtained.</w:t>
            </w:r>
          </w:p>
        </w:tc>
        <w:tc>
          <w:tcPr>
            <w:tcW w:w="548" w:type="pct"/>
          </w:tcPr>
          <w:p w14:paraId="4D9DF11D" w14:textId="77777777" w:rsidR="00224719" w:rsidRPr="006A2DC8" w:rsidRDefault="007E0A13" w:rsidP="005D4CF7">
            <w:pPr>
              <w:pStyle w:val="NoSpacing"/>
              <w:rPr>
                <w:rFonts w:ascii="Times New Roman" w:hAnsi="Times New Roman" w:cs="Times New Roman"/>
              </w:rPr>
            </w:pPr>
            <w:r w:rsidRPr="006A2DC8">
              <w:rPr>
                <w:rFonts w:ascii="Times New Roman" w:hAnsi="Times New Roman" w:cs="Times New Roman"/>
              </w:rPr>
              <w:t xml:space="preserve">Random Forest algorithm using the voting system for class </w:t>
            </w:r>
            <w:r w:rsidR="004F7135" w:rsidRPr="006A2DC8">
              <w:rPr>
                <w:rFonts w:ascii="Times New Roman" w:hAnsi="Times New Roman" w:cs="Times New Roman"/>
              </w:rPr>
              <w:t>prediction.</w:t>
            </w:r>
          </w:p>
          <w:p w14:paraId="56A4AF57" w14:textId="77777777" w:rsidR="004F7135" w:rsidRPr="006A2DC8" w:rsidRDefault="004F7135" w:rsidP="005D4CF7">
            <w:pPr>
              <w:pStyle w:val="NoSpacing"/>
              <w:rPr>
                <w:rFonts w:ascii="Times New Roman" w:hAnsi="Times New Roman" w:cs="Times New Roman"/>
              </w:rPr>
            </w:pPr>
          </w:p>
          <w:p w14:paraId="79034F9D" w14:textId="140C1C69" w:rsidR="004F7135" w:rsidRPr="006A2DC8" w:rsidRDefault="004F7135" w:rsidP="005D4CF7">
            <w:pPr>
              <w:pStyle w:val="NoSpacing"/>
              <w:rPr>
                <w:rFonts w:ascii="Times New Roman" w:hAnsi="Times New Roman" w:cs="Times New Roman"/>
              </w:rPr>
            </w:pPr>
            <w:r w:rsidRPr="006A2DC8">
              <w:rPr>
                <w:rFonts w:ascii="Times New Roman" w:hAnsi="Times New Roman" w:cs="Times New Roman"/>
              </w:rPr>
              <w:t>Logistic regression</w:t>
            </w:r>
            <w:r w:rsidR="007F158F" w:rsidRPr="006A2DC8">
              <w:rPr>
                <w:rFonts w:ascii="Times New Roman" w:hAnsi="Times New Roman" w:cs="Times New Roman"/>
              </w:rPr>
              <w:t xml:space="preserve"> as the classifier by fitting the data to a logit function.</w:t>
            </w:r>
          </w:p>
        </w:tc>
        <w:tc>
          <w:tcPr>
            <w:tcW w:w="400" w:type="pct"/>
          </w:tcPr>
          <w:p w14:paraId="0F122197" w14:textId="45497AB2" w:rsidR="00346F3B" w:rsidRPr="006A2DC8" w:rsidRDefault="00D56464" w:rsidP="00142A25">
            <w:pPr>
              <w:pStyle w:val="NoSpacing"/>
              <w:rPr>
                <w:rFonts w:ascii="Times New Roman" w:hAnsi="Times New Roman" w:cs="Times New Roman"/>
              </w:rPr>
            </w:pPr>
            <w:r w:rsidRPr="006A2DC8">
              <w:rPr>
                <w:rFonts w:ascii="Times New Roman" w:hAnsi="Times New Roman" w:cs="Times New Roman"/>
              </w:rPr>
              <w:t>Explores different methods to obtain high accuracy.</w:t>
            </w:r>
          </w:p>
        </w:tc>
        <w:tc>
          <w:tcPr>
            <w:tcW w:w="404" w:type="pct"/>
          </w:tcPr>
          <w:p w14:paraId="66C81916" w14:textId="77777777" w:rsidR="00142A25" w:rsidRPr="006A2DC8" w:rsidRDefault="00142A25" w:rsidP="00142A25">
            <w:pPr>
              <w:pStyle w:val="NoSpacing"/>
              <w:rPr>
                <w:rFonts w:ascii="Times New Roman" w:hAnsi="Times New Roman" w:cs="Times New Roman"/>
              </w:rPr>
            </w:pPr>
            <w:r w:rsidRPr="006A2DC8">
              <w:rPr>
                <w:rFonts w:ascii="Times New Roman" w:hAnsi="Times New Roman" w:cs="Times New Roman"/>
              </w:rPr>
              <w:t>Not an efficient model.</w:t>
            </w:r>
          </w:p>
          <w:p w14:paraId="459F5DEB" w14:textId="0361B02F" w:rsidR="00715A33" w:rsidRPr="006A2DC8" w:rsidRDefault="00142A25" w:rsidP="006F273F">
            <w:pPr>
              <w:pStyle w:val="NoSpacing"/>
              <w:rPr>
                <w:rFonts w:ascii="Times New Roman" w:hAnsi="Times New Roman" w:cs="Times New Roman"/>
              </w:rPr>
            </w:pPr>
            <w:r w:rsidRPr="006A2DC8">
              <w:rPr>
                <w:rFonts w:ascii="Times New Roman" w:hAnsi="Times New Roman" w:cs="Times New Roman"/>
              </w:rPr>
              <w:t>Overfitting takes place</w:t>
            </w:r>
            <w:r w:rsidR="00D56464" w:rsidRPr="006A2DC8">
              <w:rPr>
                <w:rFonts w:ascii="Times New Roman" w:hAnsi="Times New Roman" w:cs="Times New Roman"/>
              </w:rPr>
              <w:t>.</w:t>
            </w:r>
          </w:p>
        </w:tc>
        <w:tc>
          <w:tcPr>
            <w:tcW w:w="547" w:type="pct"/>
          </w:tcPr>
          <w:p w14:paraId="0DE2E5D4" w14:textId="768404A0" w:rsidR="0063732F" w:rsidRPr="006A2DC8" w:rsidRDefault="00D56464" w:rsidP="006F273F">
            <w:pPr>
              <w:pStyle w:val="NoSpacing"/>
              <w:rPr>
                <w:rFonts w:ascii="Times New Roman" w:hAnsi="Times New Roman" w:cs="Times New Roman"/>
              </w:rPr>
            </w:pPr>
            <w:r w:rsidRPr="006A2DC8">
              <w:rPr>
                <w:rFonts w:ascii="Times New Roman" w:hAnsi="Times New Roman" w:cs="Times New Roman"/>
              </w:rPr>
              <w:t>Low performance</w:t>
            </w:r>
          </w:p>
        </w:tc>
      </w:tr>
      <w:tr w:rsidR="00EC5D77" w:rsidRPr="006A2DC8" w14:paraId="2354BCB8" w14:textId="77777777" w:rsidTr="006A2DC8">
        <w:trPr>
          <w:trHeight w:val="20"/>
          <w:jc w:val="center"/>
        </w:trPr>
        <w:tc>
          <w:tcPr>
            <w:tcW w:w="198" w:type="pct"/>
          </w:tcPr>
          <w:p w14:paraId="4CC1AD14" w14:textId="360E5655" w:rsidR="00184E1C" w:rsidRPr="006A2DC8" w:rsidRDefault="0045477C" w:rsidP="00184E1C">
            <w:pPr>
              <w:pStyle w:val="NoSpacing"/>
              <w:jc w:val="center"/>
              <w:rPr>
                <w:rFonts w:ascii="Times New Roman" w:hAnsi="Times New Roman" w:cs="Times New Roman"/>
              </w:rPr>
            </w:pPr>
            <w:r w:rsidRPr="006A2DC8">
              <w:rPr>
                <w:rFonts w:ascii="Times New Roman" w:hAnsi="Times New Roman" w:cs="Times New Roman"/>
              </w:rPr>
              <w:t>9</w:t>
            </w:r>
          </w:p>
        </w:tc>
        <w:tc>
          <w:tcPr>
            <w:tcW w:w="941" w:type="pct"/>
          </w:tcPr>
          <w:p w14:paraId="2E2812CE" w14:textId="77777777" w:rsidR="00184E1C" w:rsidRPr="006A2DC8" w:rsidRDefault="00184E1C" w:rsidP="00184E1C">
            <w:pPr>
              <w:pStyle w:val="NormalWeb"/>
              <w:rPr>
                <w:sz w:val="22"/>
                <w:szCs w:val="22"/>
              </w:rPr>
            </w:pPr>
            <w:r w:rsidRPr="006A2DC8">
              <w:rPr>
                <w:sz w:val="22"/>
                <w:szCs w:val="22"/>
              </w:rPr>
              <w:t xml:space="preserve">Wang, A., </w:t>
            </w:r>
            <w:proofErr w:type="spellStart"/>
            <w:r w:rsidRPr="006A2DC8">
              <w:rPr>
                <w:sz w:val="22"/>
                <w:szCs w:val="22"/>
              </w:rPr>
              <w:t>Goldsztein</w:t>
            </w:r>
            <w:proofErr w:type="spellEnd"/>
            <w:r w:rsidRPr="006A2DC8">
              <w:rPr>
                <w:sz w:val="22"/>
                <w:szCs w:val="22"/>
              </w:rPr>
              <w:t xml:space="preserve">, G., &amp; Sun, Z. (2022, August 31). Banknote Authentication Using Logistic Regression and Artificial Neural Networks. </w:t>
            </w:r>
            <w:r w:rsidRPr="006A2DC8">
              <w:rPr>
                <w:i/>
                <w:iCs/>
                <w:sz w:val="22"/>
                <w:szCs w:val="22"/>
              </w:rPr>
              <w:t>Journal of Student Research</w:t>
            </w:r>
            <w:r w:rsidRPr="006A2DC8">
              <w:rPr>
                <w:sz w:val="22"/>
                <w:szCs w:val="22"/>
              </w:rPr>
              <w:t xml:space="preserve">, </w:t>
            </w:r>
            <w:r w:rsidRPr="006A2DC8">
              <w:rPr>
                <w:i/>
                <w:iCs/>
                <w:sz w:val="22"/>
                <w:szCs w:val="22"/>
              </w:rPr>
              <w:t>11</w:t>
            </w:r>
            <w:r w:rsidRPr="006A2DC8">
              <w:rPr>
                <w:sz w:val="22"/>
                <w:szCs w:val="22"/>
              </w:rPr>
              <w:t>(3). https://doi.org/10.47611/jsrhs.v11i3.3777</w:t>
            </w:r>
          </w:p>
          <w:p w14:paraId="1F21207E" w14:textId="0E4FEA21" w:rsidR="00184E1C" w:rsidRPr="006A2DC8" w:rsidRDefault="00184E1C" w:rsidP="00184E1C">
            <w:pPr>
              <w:pStyle w:val="NoSpacing"/>
              <w:jc w:val="center"/>
              <w:rPr>
                <w:rFonts w:ascii="Times New Roman" w:hAnsi="Times New Roman" w:cs="Times New Roman"/>
              </w:rPr>
            </w:pPr>
          </w:p>
        </w:tc>
        <w:tc>
          <w:tcPr>
            <w:tcW w:w="471" w:type="pct"/>
          </w:tcPr>
          <w:p w14:paraId="526640E0" w14:textId="77777777" w:rsidR="00184E1C" w:rsidRPr="006A2DC8" w:rsidRDefault="00184E1C" w:rsidP="00184E1C">
            <w:pPr>
              <w:pStyle w:val="NoSpacing"/>
              <w:numPr>
                <w:ilvl w:val="0"/>
                <w:numId w:val="27"/>
              </w:numPr>
              <w:rPr>
                <w:rFonts w:ascii="Times New Roman" w:hAnsi="Times New Roman" w:cs="Times New Roman"/>
              </w:rPr>
            </w:pPr>
            <w:r w:rsidRPr="006A2DC8">
              <w:rPr>
                <w:rFonts w:ascii="Times New Roman" w:hAnsi="Times New Roman" w:cs="Times New Roman"/>
              </w:rPr>
              <w:t>Create a model that accurately differentiates between an authentic and forged banknote.</w:t>
            </w:r>
          </w:p>
          <w:p w14:paraId="54E831F4" w14:textId="3BC8ABAD" w:rsidR="00184E1C" w:rsidRPr="006A2DC8" w:rsidRDefault="00184E1C" w:rsidP="00E0176E">
            <w:pPr>
              <w:pStyle w:val="NoSpacing"/>
              <w:numPr>
                <w:ilvl w:val="0"/>
                <w:numId w:val="27"/>
              </w:numPr>
              <w:rPr>
                <w:rFonts w:ascii="Times New Roman" w:hAnsi="Times New Roman" w:cs="Times New Roman"/>
              </w:rPr>
            </w:pPr>
            <w:r w:rsidRPr="006A2DC8">
              <w:rPr>
                <w:rFonts w:ascii="Times New Roman" w:hAnsi="Times New Roman" w:cs="Times New Roman"/>
              </w:rPr>
              <w:t xml:space="preserve">Utilize artificial neural networks and logistic regression to </w:t>
            </w:r>
            <w:r w:rsidRPr="006A2DC8">
              <w:rPr>
                <w:rFonts w:ascii="Times New Roman" w:hAnsi="Times New Roman" w:cs="Times New Roman"/>
              </w:rPr>
              <w:lastRenderedPageBreak/>
              <w:t xml:space="preserve">create the </w:t>
            </w:r>
            <w:proofErr w:type="spellStart"/>
            <w:r w:rsidRPr="006A2DC8">
              <w:rPr>
                <w:rFonts w:ascii="Times New Roman" w:hAnsi="Times New Roman" w:cs="Times New Roman"/>
              </w:rPr>
              <w:t>model.Split</w:t>
            </w:r>
            <w:proofErr w:type="spellEnd"/>
            <w:r w:rsidRPr="006A2DC8">
              <w:rPr>
                <w:rFonts w:ascii="Times New Roman" w:hAnsi="Times New Roman" w:cs="Times New Roman"/>
              </w:rPr>
              <w:t xml:space="preserve"> the dataset into sub-datasets to understand the characteristic features better.</w:t>
            </w:r>
          </w:p>
        </w:tc>
        <w:tc>
          <w:tcPr>
            <w:tcW w:w="462" w:type="pct"/>
          </w:tcPr>
          <w:p w14:paraId="17B32C1E" w14:textId="77777777" w:rsidR="00184E1C" w:rsidRPr="006A2DC8" w:rsidRDefault="00184E1C" w:rsidP="00184E1C">
            <w:pPr>
              <w:pStyle w:val="NoSpacing"/>
              <w:numPr>
                <w:ilvl w:val="0"/>
                <w:numId w:val="28"/>
              </w:numPr>
              <w:rPr>
                <w:rFonts w:ascii="Times New Roman" w:hAnsi="Times New Roman" w:cs="Times New Roman"/>
              </w:rPr>
            </w:pPr>
            <w:r w:rsidRPr="006A2DC8">
              <w:rPr>
                <w:rFonts w:ascii="Times New Roman" w:hAnsi="Times New Roman" w:cs="Times New Roman"/>
              </w:rPr>
              <w:lastRenderedPageBreak/>
              <w:t>Banknotes are still a primary form of transactions even though counterfeiting exists.</w:t>
            </w:r>
          </w:p>
          <w:p w14:paraId="4FB02814" w14:textId="77777777" w:rsidR="00184E1C" w:rsidRPr="006A2DC8" w:rsidRDefault="00184E1C" w:rsidP="00184E1C">
            <w:pPr>
              <w:pStyle w:val="NoSpacing"/>
              <w:numPr>
                <w:ilvl w:val="0"/>
                <w:numId w:val="28"/>
              </w:numPr>
              <w:rPr>
                <w:rFonts w:ascii="Times New Roman" w:hAnsi="Times New Roman" w:cs="Times New Roman"/>
              </w:rPr>
            </w:pPr>
            <w:r w:rsidRPr="006A2DC8">
              <w:rPr>
                <w:rFonts w:ascii="Times New Roman" w:hAnsi="Times New Roman" w:cs="Times New Roman"/>
              </w:rPr>
              <w:t xml:space="preserve">Traditional methods of regulating counterfeiting are </w:t>
            </w:r>
            <w:r w:rsidRPr="006A2DC8">
              <w:rPr>
                <w:rFonts w:ascii="Times New Roman" w:hAnsi="Times New Roman" w:cs="Times New Roman"/>
              </w:rPr>
              <w:lastRenderedPageBreak/>
              <w:t>inefficient.</w:t>
            </w:r>
          </w:p>
          <w:p w14:paraId="6AD12F9C" w14:textId="33FE7569" w:rsidR="00184E1C" w:rsidRPr="006A2DC8" w:rsidRDefault="00184E1C" w:rsidP="00184E1C">
            <w:pPr>
              <w:pStyle w:val="NoSpacing"/>
              <w:jc w:val="center"/>
              <w:rPr>
                <w:rFonts w:ascii="Times New Roman" w:hAnsi="Times New Roman" w:cs="Times New Roman"/>
              </w:rPr>
            </w:pPr>
            <w:r w:rsidRPr="006A2DC8">
              <w:rPr>
                <w:rFonts w:ascii="Times New Roman" w:hAnsi="Times New Roman" w:cs="Times New Roman"/>
              </w:rPr>
              <w:t>Human errors can exit when manually authenticating banknotes.</w:t>
            </w:r>
          </w:p>
        </w:tc>
        <w:tc>
          <w:tcPr>
            <w:tcW w:w="489" w:type="pct"/>
          </w:tcPr>
          <w:p w14:paraId="761C68EF" w14:textId="43EB176F" w:rsidR="00184E1C" w:rsidRPr="006A2DC8" w:rsidRDefault="00184E1C" w:rsidP="00184E1C">
            <w:pPr>
              <w:pStyle w:val="NoSpacing"/>
              <w:jc w:val="center"/>
              <w:rPr>
                <w:rFonts w:ascii="Times New Roman" w:hAnsi="Times New Roman" w:cs="Times New Roman"/>
              </w:rPr>
            </w:pPr>
            <w:r w:rsidRPr="006A2DC8">
              <w:rPr>
                <w:rFonts w:ascii="Times New Roman" w:hAnsi="Times New Roman" w:cs="Times New Roman"/>
              </w:rPr>
              <w:lastRenderedPageBreak/>
              <w:t xml:space="preserve">Employ ANN with multiple layers to find a relationship between input and output. Include logistic regression model is also developed. Matplotlib and seaborne are used to separate the data and plot the line. </w:t>
            </w:r>
            <w:proofErr w:type="spellStart"/>
            <w:r w:rsidRPr="006A2DC8">
              <w:rPr>
                <w:rFonts w:ascii="Times New Roman" w:hAnsi="Times New Roman" w:cs="Times New Roman"/>
              </w:rPr>
              <w:t>SkLearn.metrics</w:t>
            </w:r>
            <w:proofErr w:type="spellEnd"/>
            <w:r w:rsidRPr="006A2DC8">
              <w:rPr>
                <w:rFonts w:ascii="Times New Roman" w:hAnsi="Times New Roman" w:cs="Times New Roman"/>
              </w:rPr>
              <w:t xml:space="preserve"> was </w:t>
            </w:r>
            <w:r w:rsidRPr="006A2DC8">
              <w:rPr>
                <w:rFonts w:ascii="Times New Roman" w:hAnsi="Times New Roman" w:cs="Times New Roman"/>
              </w:rPr>
              <w:lastRenderedPageBreak/>
              <w:t>used to evaluate the model.</w:t>
            </w:r>
          </w:p>
        </w:tc>
        <w:tc>
          <w:tcPr>
            <w:tcW w:w="539" w:type="pct"/>
          </w:tcPr>
          <w:p w14:paraId="2CEED272" w14:textId="77777777" w:rsidR="00184E1C" w:rsidRPr="006A2DC8" w:rsidRDefault="00184E1C" w:rsidP="00184E1C">
            <w:pPr>
              <w:pStyle w:val="NoSpacing"/>
              <w:numPr>
                <w:ilvl w:val="0"/>
                <w:numId w:val="29"/>
              </w:numPr>
              <w:rPr>
                <w:rFonts w:ascii="Times New Roman" w:hAnsi="Times New Roman" w:cs="Times New Roman"/>
              </w:rPr>
            </w:pPr>
            <w:r w:rsidRPr="006A2DC8">
              <w:rPr>
                <w:rFonts w:ascii="Times New Roman" w:hAnsi="Times New Roman" w:cs="Times New Roman"/>
              </w:rPr>
              <w:lastRenderedPageBreak/>
              <w:t>The dataset was obtained from UCI ML Repository.</w:t>
            </w:r>
          </w:p>
          <w:p w14:paraId="610C2013" w14:textId="77777777" w:rsidR="00184E1C" w:rsidRPr="006A2DC8" w:rsidRDefault="00184E1C" w:rsidP="00184E1C">
            <w:pPr>
              <w:pStyle w:val="NoSpacing"/>
              <w:numPr>
                <w:ilvl w:val="0"/>
                <w:numId w:val="29"/>
              </w:numPr>
              <w:rPr>
                <w:rFonts w:ascii="Times New Roman" w:hAnsi="Times New Roman" w:cs="Times New Roman"/>
              </w:rPr>
            </w:pPr>
            <w:r w:rsidRPr="006A2DC8">
              <w:rPr>
                <w:rFonts w:ascii="Times New Roman" w:hAnsi="Times New Roman" w:cs="Times New Roman"/>
              </w:rPr>
              <w:t>Data was extracted from 1372 images.</w:t>
            </w:r>
          </w:p>
          <w:p w14:paraId="3AF27D01" w14:textId="29376FBE" w:rsidR="00184E1C" w:rsidRPr="006A2DC8" w:rsidRDefault="00184E1C" w:rsidP="00184E1C">
            <w:pPr>
              <w:pStyle w:val="NoSpacing"/>
              <w:jc w:val="center"/>
              <w:rPr>
                <w:rFonts w:ascii="Times New Roman" w:hAnsi="Times New Roman" w:cs="Times New Roman"/>
              </w:rPr>
            </w:pPr>
            <w:r w:rsidRPr="006A2DC8">
              <w:rPr>
                <w:rFonts w:ascii="Times New Roman" w:hAnsi="Times New Roman" w:cs="Times New Roman"/>
              </w:rPr>
              <w:t xml:space="preserve">The </w:t>
            </w:r>
            <w:proofErr w:type="spellStart"/>
            <w:r w:rsidRPr="006A2DC8">
              <w:rPr>
                <w:rFonts w:ascii="Times New Roman" w:hAnsi="Times New Roman" w:cs="Times New Roman"/>
              </w:rPr>
              <w:t>grayscaleimages</w:t>
            </w:r>
            <w:proofErr w:type="spellEnd"/>
            <w:r w:rsidRPr="006A2DC8">
              <w:rPr>
                <w:rFonts w:ascii="Times New Roman" w:hAnsi="Times New Roman" w:cs="Times New Roman"/>
              </w:rPr>
              <w:t xml:space="preserve"> have 60 dpi with dimensions 400 x 400 pixels. </w:t>
            </w:r>
          </w:p>
        </w:tc>
        <w:tc>
          <w:tcPr>
            <w:tcW w:w="548" w:type="pct"/>
          </w:tcPr>
          <w:p w14:paraId="4EC682A5" w14:textId="77777777" w:rsidR="00184E1C" w:rsidRPr="006A2DC8" w:rsidRDefault="00184E1C" w:rsidP="00184E1C">
            <w:pPr>
              <w:pStyle w:val="NoSpacing"/>
              <w:rPr>
                <w:rFonts w:ascii="Times New Roman" w:hAnsi="Times New Roman" w:cs="Times New Roman"/>
              </w:rPr>
            </w:pPr>
            <w:r w:rsidRPr="006A2DC8">
              <w:rPr>
                <w:rFonts w:ascii="Times New Roman" w:hAnsi="Times New Roman" w:cs="Times New Roman"/>
              </w:rPr>
              <w:t>ANN of a total 14 layers was the algorithm employed. (100%)</w:t>
            </w:r>
          </w:p>
          <w:p w14:paraId="308EDDBE" w14:textId="77777777" w:rsidR="00184E1C" w:rsidRPr="006A2DC8" w:rsidRDefault="00184E1C" w:rsidP="00184E1C">
            <w:pPr>
              <w:pStyle w:val="NoSpacing"/>
              <w:rPr>
                <w:rFonts w:ascii="Times New Roman" w:hAnsi="Times New Roman" w:cs="Times New Roman"/>
              </w:rPr>
            </w:pPr>
          </w:p>
          <w:p w14:paraId="03B263A9" w14:textId="73DD87C7" w:rsidR="00184E1C" w:rsidRPr="006A2DC8" w:rsidRDefault="00184E1C" w:rsidP="00184E1C">
            <w:pPr>
              <w:pStyle w:val="NoSpacing"/>
              <w:jc w:val="center"/>
              <w:rPr>
                <w:rFonts w:ascii="Times New Roman" w:hAnsi="Times New Roman" w:cs="Times New Roman"/>
              </w:rPr>
            </w:pPr>
            <w:r w:rsidRPr="006A2DC8">
              <w:rPr>
                <w:rFonts w:ascii="Times New Roman" w:hAnsi="Times New Roman" w:cs="Times New Roman"/>
              </w:rPr>
              <w:t>Classification method i.e., logistic regression was also used. (99%)</w:t>
            </w:r>
          </w:p>
        </w:tc>
        <w:tc>
          <w:tcPr>
            <w:tcW w:w="400" w:type="pct"/>
          </w:tcPr>
          <w:p w14:paraId="14AEE19F" w14:textId="77777777" w:rsidR="00184E1C" w:rsidRPr="006A2DC8" w:rsidRDefault="00184E1C" w:rsidP="00184E1C">
            <w:pPr>
              <w:pStyle w:val="NoSpacing"/>
              <w:rPr>
                <w:rFonts w:ascii="Times New Roman" w:hAnsi="Times New Roman" w:cs="Times New Roman"/>
              </w:rPr>
            </w:pPr>
            <w:r w:rsidRPr="006A2DC8">
              <w:rPr>
                <w:rFonts w:ascii="Times New Roman" w:hAnsi="Times New Roman" w:cs="Times New Roman"/>
              </w:rPr>
              <w:t>The logistic regression model is more lightweight.</w:t>
            </w:r>
          </w:p>
          <w:p w14:paraId="6DA60B21" w14:textId="14123BD9" w:rsidR="00184E1C" w:rsidRPr="006A2DC8" w:rsidRDefault="00184E1C" w:rsidP="00184E1C">
            <w:pPr>
              <w:pStyle w:val="NoSpacing"/>
              <w:jc w:val="center"/>
              <w:rPr>
                <w:rFonts w:ascii="Times New Roman" w:hAnsi="Times New Roman" w:cs="Times New Roman"/>
              </w:rPr>
            </w:pPr>
            <w:r w:rsidRPr="006A2DC8">
              <w:rPr>
                <w:rFonts w:ascii="Times New Roman" w:hAnsi="Times New Roman" w:cs="Times New Roman"/>
              </w:rPr>
              <w:t>Theoretically with the given dataset the ANN model performs well.</w:t>
            </w:r>
          </w:p>
        </w:tc>
        <w:tc>
          <w:tcPr>
            <w:tcW w:w="404" w:type="pct"/>
          </w:tcPr>
          <w:p w14:paraId="1A8EB852" w14:textId="77777777" w:rsidR="00184E1C" w:rsidRPr="006A2DC8" w:rsidRDefault="00184E1C" w:rsidP="00184E1C">
            <w:pPr>
              <w:pStyle w:val="NoSpacing"/>
              <w:rPr>
                <w:rFonts w:ascii="Times New Roman" w:hAnsi="Times New Roman" w:cs="Times New Roman"/>
              </w:rPr>
            </w:pPr>
            <w:r w:rsidRPr="006A2DC8">
              <w:rPr>
                <w:rFonts w:ascii="Times New Roman" w:hAnsi="Times New Roman" w:cs="Times New Roman"/>
              </w:rPr>
              <w:t>Real-time images of banknotes were not used. Accuracy of logistic regression model must be improved.</w:t>
            </w:r>
          </w:p>
          <w:p w14:paraId="7041D603" w14:textId="77777777" w:rsidR="00184E1C" w:rsidRPr="006A2DC8" w:rsidRDefault="00184E1C" w:rsidP="00184E1C">
            <w:pPr>
              <w:pStyle w:val="NoSpacing"/>
              <w:rPr>
                <w:rFonts w:ascii="Times New Roman" w:hAnsi="Times New Roman" w:cs="Times New Roman"/>
              </w:rPr>
            </w:pPr>
          </w:p>
          <w:p w14:paraId="1605EECC" w14:textId="28BC2215" w:rsidR="00184E1C" w:rsidRPr="006A2DC8" w:rsidRDefault="00184E1C" w:rsidP="00184E1C">
            <w:pPr>
              <w:pStyle w:val="NoSpacing"/>
              <w:jc w:val="center"/>
              <w:rPr>
                <w:rFonts w:ascii="Times New Roman" w:hAnsi="Times New Roman" w:cs="Times New Roman"/>
              </w:rPr>
            </w:pPr>
            <w:r w:rsidRPr="006A2DC8">
              <w:rPr>
                <w:rFonts w:ascii="Times New Roman" w:hAnsi="Times New Roman" w:cs="Times New Roman"/>
              </w:rPr>
              <w:t>Improve the size of the dataset to find general trends of forged money.</w:t>
            </w:r>
          </w:p>
        </w:tc>
        <w:tc>
          <w:tcPr>
            <w:tcW w:w="547" w:type="pct"/>
          </w:tcPr>
          <w:p w14:paraId="5474562C" w14:textId="77777777" w:rsidR="00184E1C" w:rsidRPr="006A2DC8" w:rsidRDefault="00184E1C" w:rsidP="00184E1C">
            <w:pPr>
              <w:pStyle w:val="NoSpacing"/>
              <w:rPr>
                <w:rFonts w:ascii="Times New Roman" w:hAnsi="Times New Roman" w:cs="Times New Roman"/>
              </w:rPr>
            </w:pPr>
            <w:r w:rsidRPr="006A2DC8">
              <w:rPr>
                <w:rFonts w:ascii="Times New Roman" w:hAnsi="Times New Roman" w:cs="Times New Roman"/>
              </w:rPr>
              <w:t>ANN model: 100% accurate</w:t>
            </w:r>
          </w:p>
          <w:p w14:paraId="0E1AA7F6" w14:textId="77777777" w:rsidR="00184E1C" w:rsidRPr="006A2DC8" w:rsidRDefault="00184E1C" w:rsidP="00184E1C">
            <w:pPr>
              <w:pStyle w:val="NoSpacing"/>
              <w:rPr>
                <w:rFonts w:ascii="Times New Roman" w:hAnsi="Times New Roman" w:cs="Times New Roman"/>
              </w:rPr>
            </w:pPr>
          </w:p>
          <w:p w14:paraId="7CA6BAAF" w14:textId="2FAA30E8" w:rsidR="00184E1C" w:rsidRPr="006A2DC8" w:rsidRDefault="00184E1C" w:rsidP="00184E1C">
            <w:pPr>
              <w:pStyle w:val="NoSpacing"/>
              <w:jc w:val="center"/>
              <w:rPr>
                <w:rFonts w:ascii="Times New Roman" w:hAnsi="Times New Roman" w:cs="Times New Roman"/>
              </w:rPr>
            </w:pPr>
            <w:r w:rsidRPr="006A2DC8">
              <w:rPr>
                <w:rFonts w:ascii="Times New Roman" w:hAnsi="Times New Roman" w:cs="Times New Roman"/>
              </w:rPr>
              <w:t xml:space="preserve">Logistic regression model: 99% </w:t>
            </w:r>
            <w:proofErr w:type="spellStart"/>
            <w:r w:rsidRPr="006A2DC8">
              <w:rPr>
                <w:rFonts w:ascii="Times New Roman" w:hAnsi="Times New Roman" w:cs="Times New Roman"/>
              </w:rPr>
              <w:t>acccurate</w:t>
            </w:r>
            <w:proofErr w:type="spellEnd"/>
          </w:p>
        </w:tc>
      </w:tr>
      <w:tr w:rsidR="00EC5D77" w:rsidRPr="006A2DC8" w14:paraId="3A47F7B2" w14:textId="77777777" w:rsidTr="006A2DC8">
        <w:trPr>
          <w:trHeight w:val="20"/>
          <w:jc w:val="center"/>
        </w:trPr>
        <w:tc>
          <w:tcPr>
            <w:tcW w:w="198" w:type="pct"/>
          </w:tcPr>
          <w:p w14:paraId="4DEF97E1" w14:textId="149641CF" w:rsidR="00184E1C" w:rsidRPr="006A2DC8" w:rsidRDefault="0045477C" w:rsidP="00184E1C">
            <w:pPr>
              <w:pStyle w:val="NoSpacing"/>
              <w:jc w:val="center"/>
              <w:rPr>
                <w:rFonts w:ascii="Times New Roman" w:hAnsi="Times New Roman" w:cs="Times New Roman"/>
              </w:rPr>
            </w:pPr>
            <w:r w:rsidRPr="006A2DC8">
              <w:rPr>
                <w:rFonts w:ascii="Times New Roman" w:hAnsi="Times New Roman" w:cs="Times New Roman"/>
              </w:rPr>
              <w:t>10</w:t>
            </w:r>
          </w:p>
        </w:tc>
        <w:tc>
          <w:tcPr>
            <w:tcW w:w="941" w:type="pct"/>
          </w:tcPr>
          <w:p w14:paraId="2A6038D4" w14:textId="77777777" w:rsidR="004B6F88" w:rsidRPr="006A2DC8" w:rsidRDefault="004B6F88" w:rsidP="004B6F88">
            <w:pPr>
              <w:pStyle w:val="NormalWeb"/>
              <w:spacing w:before="0" w:beforeAutospacing="0" w:after="0" w:afterAutospacing="0"/>
              <w:rPr>
                <w:sz w:val="22"/>
                <w:szCs w:val="22"/>
              </w:rPr>
            </w:pPr>
            <w:r w:rsidRPr="006A2DC8">
              <w:rPr>
                <w:sz w:val="22"/>
                <w:szCs w:val="22"/>
              </w:rPr>
              <w:t xml:space="preserve">A. Yadav, T. Jain, V. K. Verma, and V. Pal, “Evaluation of Machine Learning Algorithms for the Detection of Fake Bank Currency,” </w:t>
            </w:r>
            <w:r w:rsidRPr="006A2DC8">
              <w:rPr>
                <w:i/>
                <w:iCs/>
                <w:sz w:val="22"/>
                <w:szCs w:val="22"/>
              </w:rPr>
              <w:t>JOURNAL OF ALGEBRAIC STATISTICS</w:t>
            </w:r>
            <w:r w:rsidRPr="006A2DC8">
              <w:rPr>
                <w:sz w:val="22"/>
                <w:szCs w:val="22"/>
              </w:rPr>
              <w:t xml:space="preserve">, Jan. 2021, </w:t>
            </w:r>
            <w:proofErr w:type="spellStart"/>
            <w:r w:rsidRPr="006A2DC8">
              <w:rPr>
                <w:sz w:val="22"/>
                <w:szCs w:val="22"/>
              </w:rPr>
              <w:t>doi</w:t>
            </w:r>
            <w:proofErr w:type="spellEnd"/>
            <w:r w:rsidRPr="006A2DC8">
              <w:rPr>
                <w:sz w:val="22"/>
                <w:szCs w:val="22"/>
              </w:rPr>
              <w:t>: 10.1109/confluence51648.2021.9377127.</w:t>
            </w:r>
          </w:p>
          <w:p w14:paraId="60291FA7" w14:textId="2AD5B5ED" w:rsidR="00184E1C" w:rsidRPr="006A2DC8" w:rsidRDefault="00184E1C" w:rsidP="00184E1C">
            <w:pPr>
              <w:pStyle w:val="NoSpacing"/>
              <w:jc w:val="center"/>
              <w:rPr>
                <w:rFonts w:ascii="Times New Roman" w:hAnsi="Times New Roman" w:cs="Times New Roman"/>
              </w:rPr>
            </w:pPr>
          </w:p>
        </w:tc>
        <w:tc>
          <w:tcPr>
            <w:tcW w:w="471" w:type="pct"/>
          </w:tcPr>
          <w:p w14:paraId="51714C73" w14:textId="77777777" w:rsidR="00184E1C" w:rsidRPr="006A2DC8" w:rsidRDefault="00F76B54" w:rsidP="004B6F88">
            <w:pPr>
              <w:pStyle w:val="NoSpacing"/>
              <w:numPr>
                <w:ilvl w:val="0"/>
                <w:numId w:val="34"/>
              </w:numPr>
              <w:rPr>
                <w:rFonts w:ascii="Times New Roman" w:hAnsi="Times New Roman" w:cs="Times New Roman"/>
              </w:rPr>
            </w:pPr>
            <w:r w:rsidRPr="006A2DC8">
              <w:rPr>
                <w:rFonts w:ascii="Times New Roman" w:hAnsi="Times New Roman" w:cs="Times New Roman"/>
              </w:rPr>
              <w:t xml:space="preserve">Develop and compare </w:t>
            </w:r>
            <w:r w:rsidR="007F4145" w:rsidRPr="006A2DC8">
              <w:rPr>
                <w:rFonts w:ascii="Times New Roman" w:hAnsi="Times New Roman" w:cs="Times New Roman"/>
              </w:rPr>
              <w:t>different ML algorithms</w:t>
            </w:r>
            <w:r w:rsidR="00A25B8B" w:rsidRPr="006A2DC8">
              <w:rPr>
                <w:rFonts w:ascii="Times New Roman" w:hAnsi="Times New Roman" w:cs="Times New Roman"/>
              </w:rPr>
              <w:t>.</w:t>
            </w:r>
          </w:p>
          <w:p w14:paraId="0AA8F73E" w14:textId="77777777" w:rsidR="004144DE" w:rsidRPr="006A2DC8" w:rsidRDefault="004144DE" w:rsidP="004144DE">
            <w:pPr>
              <w:pStyle w:val="NoSpacing"/>
              <w:numPr>
                <w:ilvl w:val="0"/>
                <w:numId w:val="34"/>
              </w:numPr>
              <w:rPr>
                <w:rFonts w:ascii="Times New Roman" w:hAnsi="Times New Roman" w:cs="Times New Roman"/>
              </w:rPr>
            </w:pPr>
            <w:r w:rsidRPr="006A2DC8">
              <w:rPr>
                <w:rFonts w:ascii="Times New Roman" w:hAnsi="Times New Roman" w:cs="Times New Roman"/>
              </w:rPr>
              <w:t>Normalize the data to remove missing values.</w:t>
            </w:r>
          </w:p>
          <w:p w14:paraId="24B03471" w14:textId="16658F7A" w:rsidR="004144DE" w:rsidRPr="006A2DC8" w:rsidRDefault="004144DE" w:rsidP="004144DE">
            <w:pPr>
              <w:pStyle w:val="NoSpacing"/>
              <w:numPr>
                <w:ilvl w:val="0"/>
                <w:numId w:val="34"/>
              </w:numPr>
              <w:rPr>
                <w:rFonts w:ascii="Times New Roman" w:hAnsi="Times New Roman" w:cs="Times New Roman"/>
              </w:rPr>
            </w:pPr>
            <w:r w:rsidRPr="006A2DC8">
              <w:rPr>
                <w:rFonts w:ascii="Times New Roman" w:hAnsi="Times New Roman" w:cs="Times New Roman"/>
              </w:rPr>
              <w:t>Use Naïve bayes</w:t>
            </w:r>
            <w:r w:rsidR="005B4844" w:rsidRPr="006A2DC8">
              <w:rPr>
                <w:rFonts w:ascii="Times New Roman" w:hAnsi="Times New Roman" w:cs="Times New Roman"/>
              </w:rPr>
              <w:t>,</w:t>
            </w:r>
            <w:r w:rsidRPr="006A2DC8">
              <w:rPr>
                <w:rFonts w:ascii="Times New Roman" w:hAnsi="Times New Roman" w:cs="Times New Roman"/>
              </w:rPr>
              <w:t xml:space="preserve"> Logistic regression </w:t>
            </w:r>
            <w:r w:rsidR="005B4844" w:rsidRPr="006A2DC8">
              <w:rPr>
                <w:rFonts w:ascii="Times New Roman" w:hAnsi="Times New Roman" w:cs="Times New Roman"/>
              </w:rPr>
              <w:t xml:space="preserve">and SVM </w:t>
            </w:r>
            <w:r w:rsidRPr="006A2DC8">
              <w:rPr>
                <w:rFonts w:ascii="Times New Roman" w:hAnsi="Times New Roman" w:cs="Times New Roman"/>
              </w:rPr>
              <w:t>on</w:t>
            </w:r>
            <w:r w:rsidR="005B4844" w:rsidRPr="006A2DC8">
              <w:rPr>
                <w:rFonts w:ascii="Times New Roman" w:hAnsi="Times New Roman" w:cs="Times New Roman"/>
              </w:rPr>
              <w:t xml:space="preserve"> </w:t>
            </w:r>
            <w:r w:rsidR="005B4844" w:rsidRPr="006A2DC8">
              <w:rPr>
                <w:rFonts w:ascii="Times New Roman" w:hAnsi="Times New Roman" w:cs="Times New Roman"/>
              </w:rPr>
              <w:lastRenderedPageBreak/>
              <w:t>the dataset and compare accuracies.</w:t>
            </w:r>
            <w:r w:rsidRPr="006A2DC8">
              <w:rPr>
                <w:rFonts w:ascii="Times New Roman" w:hAnsi="Times New Roman" w:cs="Times New Roman"/>
              </w:rPr>
              <w:t xml:space="preserve"> </w:t>
            </w:r>
          </w:p>
        </w:tc>
        <w:tc>
          <w:tcPr>
            <w:tcW w:w="462" w:type="pct"/>
          </w:tcPr>
          <w:p w14:paraId="544FEC1F" w14:textId="59EC7030" w:rsidR="00184E1C" w:rsidRPr="006A2DC8" w:rsidRDefault="00672AF2" w:rsidP="005B4844">
            <w:pPr>
              <w:pStyle w:val="NoSpacing"/>
              <w:numPr>
                <w:ilvl w:val="0"/>
                <w:numId w:val="35"/>
              </w:numPr>
              <w:rPr>
                <w:rFonts w:ascii="Times New Roman" w:hAnsi="Times New Roman" w:cs="Times New Roman"/>
              </w:rPr>
            </w:pPr>
            <w:r w:rsidRPr="006A2DC8">
              <w:rPr>
                <w:rFonts w:ascii="Times New Roman" w:hAnsi="Times New Roman" w:cs="Times New Roman"/>
              </w:rPr>
              <w:lastRenderedPageBreak/>
              <w:t>Counterfeiting has skyrocketed in recent years.</w:t>
            </w:r>
          </w:p>
          <w:p w14:paraId="39425BE4" w14:textId="77777777" w:rsidR="00672AF2" w:rsidRPr="006A2DC8" w:rsidRDefault="00672AF2" w:rsidP="005B4844">
            <w:pPr>
              <w:pStyle w:val="NoSpacing"/>
              <w:numPr>
                <w:ilvl w:val="0"/>
                <w:numId w:val="35"/>
              </w:numPr>
              <w:rPr>
                <w:rFonts w:ascii="Times New Roman" w:hAnsi="Times New Roman" w:cs="Times New Roman"/>
              </w:rPr>
            </w:pPr>
            <w:r w:rsidRPr="006A2DC8">
              <w:rPr>
                <w:rFonts w:ascii="Times New Roman" w:hAnsi="Times New Roman" w:cs="Times New Roman"/>
              </w:rPr>
              <w:t>Increased similarity of forged banknotes to counterfeit banknotes.</w:t>
            </w:r>
          </w:p>
          <w:p w14:paraId="16D8A6AC" w14:textId="6FD7BA96" w:rsidR="00672AF2" w:rsidRPr="006A2DC8" w:rsidRDefault="004537DF" w:rsidP="005B4844">
            <w:pPr>
              <w:pStyle w:val="NoSpacing"/>
              <w:numPr>
                <w:ilvl w:val="0"/>
                <w:numId w:val="35"/>
              </w:numPr>
              <w:rPr>
                <w:rFonts w:ascii="Times New Roman" w:hAnsi="Times New Roman" w:cs="Times New Roman"/>
              </w:rPr>
            </w:pPr>
            <w:r w:rsidRPr="006A2DC8">
              <w:rPr>
                <w:rFonts w:ascii="Times New Roman" w:hAnsi="Times New Roman" w:cs="Times New Roman"/>
              </w:rPr>
              <w:t xml:space="preserve">Economic </w:t>
            </w:r>
            <w:r w:rsidRPr="006A2DC8">
              <w:rPr>
                <w:rFonts w:ascii="Times New Roman" w:hAnsi="Times New Roman" w:cs="Times New Roman"/>
              </w:rPr>
              <w:lastRenderedPageBreak/>
              <w:t>collapse is on the verge.</w:t>
            </w:r>
          </w:p>
        </w:tc>
        <w:tc>
          <w:tcPr>
            <w:tcW w:w="489" w:type="pct"/>
          </w:tcPr>
          <w:p w14:paraId="107EE33D" w14:textId="00D430EC" w:rsidR="005B1C70" w:rsidRPr="006A2DC8" w:rsidRDefault="00965BD6" w:rsidP="004537DF">
            <w:pPr>
              <w:pStyle w:val="NoSpacing"/>
              <w:rPr>
                <w:rFonts w:ascii="Times New Roman" w:hAnsi="Times New Roman" w:cs="Times New Roman"/>
              </w:rPr>
            </w:pPr>
            <w:r w:rsidRPr="006A2DC8">
              <w:rPr>
                <w:rFonts w:ascii="Times New Roman" w:hAnsi="Times New Roman" w:cs="Times New Roman"/>
              </w:rPr>
              <w:lastRenderedPageBreak/>
              <w:t xml:space="preserve">Dataset is experimented in different test ratios. </w:t>
            </w:r>
            <w:r w:rsidR="00FC784B" w:rsidRPr="006A2DC8">
              <w:rPr>
                <w:rFonts w:ascii="Times New Roman" w:hAnsi="Times New Roman" w:cs="Times New Roman"/>
              </w:rPr>
              <w:t xml:space="preserve">Use the Naïve Bayes algorithm on the dataset and test accuracy. </w:t>
            </w:r>
            <w:r w:rsidR="005B1C70" w:rsidRPr="006A2DC8">
              <w:rPr>
                <w:rFonts w:ascii="Times New Roman" w:hAnsi="Times New Roman" w:cs="Times New Roman"/>
              </w:rPr>
              <w:t xml:space="preserve">Calculate prediction accuracy by applying logistic regression and SVM model. Also apply KNN and Decision </w:t>
            </w:r>
            <w:r w:rsidR="005B1C70" w:rsidRPr="006A2DC8">
              <w:rPr>
                <w:rFonts w:ascii="Times New Roman" w:hAnsi="Times New Roman" w:cs="Times New Roman"/>
              </w:rPr>
              <w:lastRenderedPageBreak/>
              <w:t>tree on the dataset.</w:t>
            </w:r>
          </w:p>
        </w:tc>
        <w:tc>
          <w:tcPr>
            <w:tcW w:w="539" w:type="pct"/>
          </w:tcPr>
          <w:p w14:paraId="4F48E4C6" w14:textId="6D9CF746" w:rsidR="00184E1C" w:rsidRPr="006A2DC8" w:rsidRDefault="00114F46" w:rsidP="00114F46">
            <w:pPr>
              <w:pStyle w:val="NoSpacing"/>
              <w:numPr>
                <w:ilvl w:val="0"/>
                <w:numId w:val="36"/>
              </w:numPr>
              <w:rPr>
                <w:rFonts w:ascii="Times New Roman" w:hAnsi="Times New Roman" w:cs="Times New Roman"/>
              </w:rPr>
            </w:pPr>
            <w:r w:rsidRPr="006A2DC8">
              <w:rPr>
                <w:rFonts w:ascii="Times New Roman" w:hAnsi="Times New Roman" w:cs="Times New Roman"/>
              </w:rPr>
              <w:lastRenderedPageBreak/>
              <w:t xml:space="preserve">The dataset was acquired from UCI under the </w:t>
            </w:r>
            <w:proofErr w:type="spellStart"/>
            <w:r w:rsidR="004A07F9" w:rsidRPr="006A2DC8">
              <w:rPr>
                <w:rFonts w:ascii="Times New Roman" w:hAnsi="Times New Roman" w:cs="Times New Roman"/>
              </w:rPr>
              <w:t>name,</w:t>
            </w:r>
            <w:r w:rsidRPr="006A2DC8">
              <w:rPr>
                <w:rFonts w:ascii="Times New Roman" w:hAnsi="Times New Roman" w:cs="Times New Roman"/>
              </w:rPr>
              <w:t>‘Machine</w:t>
            </w:r>
            <w:proofErr w:type="spellEnd"/>
            <w:r w:rsidRPr="006A2DC8">
              <w:rPr>
                <w:rFonts w:ascii="Times New Roman" w:hAnsi="Times New Roman" w:cs="Times New Roman"/>
              </w:rPr>
              <w:t xml:space="preserve"> Learning Fake currency dataset’.</w:t>
            </w:r>
          </w:p>
          <w:p w14:paraId="6EE04AF6" w14:textId="1B0AD168" w:rsidR="00114F46" w:rsidRPr="006A2DC8" w:rsidRDefault="00114F46" w:rsidP="004A07F9">
            <w:pPr>
              <w:pStyle w:val="NoSpacing"/>
              <w:rPr>
                <w:rFonts w:ascii="Times New Roman" w:hAnsi="Times New Roman" w:cs="Times New Roman"/>
              </w:rPr>
            </w:pPr>
          </w:p>
        </w:tc>
        <w:tc>
          <w:tcPr>
            <w:tcW w:w="548" w:type="pct"/>
          </w:tcPr>
          <w:p w14:paraId="2DA8BB3A" w14:textId="637F0FE9" w:rsidR="00184E1C" w:rsidRPr="006A2DC8" w:rsidRDefault="00E3740D" w:rsidP="004A07F9">
            <w:pPr>
              <w:pStyle w:val="NoSpacing"/>
              <w:rPr>
                <w:rFonts w:ascii="Times New Roman" w:hAnsi="Times New Roman" w:cs="Times New Roman"/>
              </w:rPr>
            </w:pPr>
            <w:r w:rsidRPr="006A2DC8">
              <w:rPr>
                <w:rFonts w:ascii="Times New Roman" w:hAnsi="Times New Roman" w:cs="Times New Roman"/>
              </w:rPr>
              <w:t>Classifier methods such as KNN,</w:t>
            </w:r>
            <w:r w:rsidR="00ED7458" w:rsidRPr="006A2DC8">
              <w:rPr>
                <w:rFonts w:ascii="Times New Roman" w:hAnsi="Times New Roman" w:cs="Times New Roman"/>
              </w:rPr>
              <w:t xml:space="preserve"> </w:t>
            </w:r>
            <w:r w:rsidRPr="006A2DC8">
              <w:rPr>
                <w:rFonts w:ascii="Times New Roman" w:hAnsi="Times New Roman" w:cs="Times New Roman"/>
              </w:rPr>
              <w:t>SVM Logistic regression, decision trees</w:t>
            </w:r>
            <w:r w:rsidR="00ED7458" w:rsidRPr="006A2DC8">
              <w:rPr>
                <w:rFonts w:ascii="Times New Roman" w:hAnsi="Times New Roman" w:cs="Times New Roman"/>
              </w:rPr>
              <w:t xml:space="preserve"> and Naïve Bayes theorem. Advanced ML technique LIGHTBGM was also applied.</w:t>
            </w:r>
          </w:p>
        </w:tc>
        <w:tc>
          <w:tcPr>
            <w:tcW w:w="400" w:type="pct"/>
          </w:tcPr>
          <w:p w14:paraId="3D235D4A" w14:textId="5A184BB8" w:rsidR="00184E1C" w:rsidRPr="006A2DC8" w:rsidRDefault="0080378D" w:rsidP="00ED7458">
            <w:pPr>
              <w:pStyle w:val="NoSpacing"/>
              <w:rPr>
                <w:rFonts w:ascii="Times New Roman" w:hAnsi="Times New Roman" w:cs="Times New Roman"/>
              </w:rPr>
            </w:pPr>
            <w:r w:rsidRPr="006A2DC8">
              <w:rPr>
                <w:rFonts w:ascii="Times New Roman" w:hAnsi="Times New Roman" w:cs="Times New Roman"/>
              </w:rPr>
              <w:t>LIGHTBGM method showed excellent accuracy.</w:t>
            </w:r>
          </w:p>
        </w:tc>
        <w:tc>
          <w:tcPr>
            <w:tcW w:w="404" w:type="pct"/>
          </w:tcPr>
          <w:p w14:paraId="10BEA2B9" w14:textId="7A514562" w:rsidR="00184E1C" w:rsidRPr="006A2DC8" w:rsidRDefault="0080378D" w:rsidP="0080378D">
            <w:pPr>
              <w:pStyle w:val="NoSpacing"/>
              <w:rPr>
                <w:rFonts w:ascii="Times New Roman" w:hAnsi="Times New Roman" w:cs="Times New Roman"/>
              </w:rPr>
            </w:pPr>
            <w:r w:rsidRPr="006A2DC8">
              <w:rPr>
                <w:rFonts w:ascii="Times New Roman" w:hAnsi="Times New Roman" w:cs="Times New Roman"/>
              </w:rPr>
              <w:t>Dataset instances are very less.</w:t>
            </w:r>
          </w:p>
        </w:tc>
        <w:tc>
          <w:tcPr>
            <w:tcW w:w="547" w:type="pct"/>
          </w:tcPr>
          <w:p w14:paraId="7C754794" w14:textId="5D11BB37" w:rsidR="00184E1C" w:rsidRPr="006A2DC8" w:rsidRDefault="00F51F8B" w:rsidP="00F51F8B">
            <w:pPr>
              <w:pStyle w:val="NoSpacing"/>
              <w:rPr>
                <w:rFonts w:ascii="Times New Roman" w:hAnsi="Times New Roman" w:cs="Times New Roman"/>
              </w:rPr>
            </w:pPr>
            <w:r w:rsidRPr="006A2DC8">
              <w:rPr>
                <w:rFonts w:ascii="Times New Roman" w:hAnsi="Times New Roman" w:cs="Times New Roman"/>
              </w:rPr>
              <w:t>LIGHTBGM showed high performance and accuracy.</w:t>
            </w:r>
          </w:p>
        </w:tc>
      </w:tr>
      <w:tr w:rsidR="00EC5D77" w:rsidRPr="006A2DC8" w14:paraId="13946F48" w14:textId="77777777" w:rsidTr="006A2DC8">
        <w:trPr>
          <w:trHeight w:val="20"/>
          <w:jc w:val="center"/>
        </w:trPr>
        <w:tc>
          <w:tcPr>
            <w:tcW w:w="198" w:type="pct"/>
          </w:tcPr>
          <w:p w14:paraId="684BC7B9" w14:textId="11ACF8BA" w:rsidR="00184E1C" w:rsidRPr="006A2DC8" w:rsidRDefault="00184E1C" w:rsidP="00184E1C">
            <w:pPr>
              <w:pStyle w:val="NoSpacing"/>
              <w:jc w:val="center"/>
              <w:rPr>
                <w:rFonts w:ascii="Times New Roman" w:hAnsi="Times New Roman" w:cs="Times New Roman"/>
              </w:rPr>
            </w:pPr>
            <w:r w:rsidRPr="006A2DC8">
              <w:rPr>
                <w:rFonts w:ascii="Times New Roman" w:hAnsi="Times New Roman" w:cs="Times New Roman"/>
              </w:rPr>
              <w:t>1</w:t>
            </w:r>
            <w:r w:rsidR="0045477C" w:rsidRPr="006A2DC8">
              <w:rPr>
                <w:rFonts w:ascii="Times New Roman" w:hAnsi="Times New Roman" w:cs="Times New Roman"/>
              </w:rPr>
              <w:t>1</w:t>
            </w:r>
          </w:p>
        </w:tc>
        <w:tc>
          <w:tcPr>
            <w:tcW w:w="941" w:type="pct"/>
          </w:tcPr>
          <w:p w14:paraId="0BE5B004" w14:textId="77777777" w:rsidR="001E6FD7" w:rsidRPr="006A2DC8" w:rsidRDefault="001E6FD7" w:rsidP="001E6FD7">
            <w:pPr>
              <w:pStyle w:val="NormalWeb"/>
              <w:spacing w:before="0" w:beforeAutospacing="0" w:after="0" w:afterAutospacing="0"/>
              <w:rPr>
                <w:sz w:val="22"/>
                <w:szCs w:val="22"/>
              </w:rPr>
            </w:pPr>
            <w:r w:rsidRPr="006A2DC8">
              <w:rPr>
                <w:sz w:val="22"/>
                <w:szCs w:val="22"/>
              </w:rPr>
              <w:t xml:space="preserve">Sharma, Prathap, and J. Hussain, Eds., “A Comparative Investigation on the use of Machine Learning Techniques for Currency Authentication,” </w:t>
            </w:r>
            <w:r w:rsidRPr="006A2DC8">
              <w:rPr>
                <w:i/>
                <w:iCs/>
                <w:sz w:val="22"/>
                <w:szCs w:val="22"/>
              </w:rPr>
              <w:t>First International Conference on Artificial Intelligence Trends and Pattern Recognition (ICAITPR)</w:t>
            </w:r>
            <w:r w:rsidRPr="006A2DC8">
              <w:rPr>
                <w:sz w:val="22"/>
                <w:szCs w:val="22"/>
              </w:rPr>
              <w:t xml:space="preserve">, 2021, </w:t>
            </w:r>
            <w:proofErr w:type="spellStart"/>
            <w:r w:rsidRPr="006A2DC8">
              <w:rPr>
                <w:sz w:val="22"/>
                <w:szCs w:val="22"/>
              </w:rPr>
              <w:t>doi</w:t>
            </w:r>
            <w:proofErr w:type="spellEnd"/>
            <w:r w:rsidRPr="006A2DC8">
              <w:rPr>
                <w:sz w:val="22"/>
                <w:szCs w:val="22"/>
              </w:rPr>
              <w:t>: 10.1109/ICAITPR51569.2022.9844207.</w:t>
            </w:r>
          </w:p>
          <w:p w14:paraId="4B694380" w14:textId="63B118F1" w:rsidR="00184E1C" w:rsidRPr="006A2DC8" w:rsidRDefault="00184E1C" w:rsidP="00184E1C">
            <w:pPr>
              <w:pStyle w:val="NoSpacing"/>
              <w:jc w:val="center"/>
              <w:rPr>
                <w:rFonts w:ascii="Times New Roman" w:hAnsi="Times New Roman" w:cs="Times New Roman"/>
              </w:rPr>
            </w:pPr>
          </w:p>
        </w:tc>
        <w:tc>
          <w:tcPr>
            <w:tcW w:w="471" w:type="pct"/>
          </w:tcPr>
          <w:p w14:paraId="57BDE750" w14:textId="77777777" w:rsidR="00184E1C" w:rsidRPr="006A2DC8" w:rsidRDefault="0088750B" w:rsidP="001E6FD7">
            <w:pPr>
              <w:pStyle w:val="NoSpacing"/>
              <w:numPr>
                <w:ilvl w:val="0"/>
                <w:numId w:val="37"/>
              </w:numPr>
              <w:rPr>
                <w:rFonts w:ascii="Times New Roman" w:hAnsi="Times New Roman" w:cs="Times New Roman"/>
              </w:rPr>
            </w:pPr>
            <w:r w:rsidRPr="006A2DC8">
              <w:rPr>
                <w:rFonts w:ascii="Times New Roman" w:hAnsi="Times New Roman" w:cs="Times New Roman"/>
              </w:rPr>
              <w:t>Anal</w:t>
            </w:r>
            <w:r w:rsidR="008D395B" w:rsidRPr="006A2DC8">
              <w:rPr>
                <w:rFonts w:ascii="Times New Roman" w:hAnsi="Times New Roman" w:cs="Times New Roman"/>
              </w:rPr>
              <w:t>yz</w:t>
            </w:r>
            <w:r w:rsidRPr="006A2DC8">
              <w:rPr>
                <w:rFonts w:ascii="Times New Roman" w:hAnsi="Times New Roman" w:cs="Times New Roman"/>
              </w:rPr>
              <w:t xml:space="preserve">e and </w:t>
            </w:r>
            <w:r w:rsidR="008D395B" w:rsidRPr="006A2DC8">
              <w:rPr>
                <w:rFonts w:ascii="Times New Roman" w:hAnsi="Times New Roman" w:cs="Times New Roman"/>
              </w:rPr>
              <w:t>pre-process the dataset.</w:t>
            </w:r>
          </w:p>
          <w:p w14:paraId="2A66D8CF" w14:textId="77777777" w:rsidR="008D395B" w:rsidRPr="006A2DC8" w:rsidRDefault="008D395B" w:rsidP="001E6FD7">
            <w:pPr>
              <w:pStyle w:val="NoSpacing"/>
              <w:numPr>
                <w:ilvl w:val="0"/>
                <w:numId w:val="37"/>
              </w:numPr>
              <w:rPr>
                <w:rFonts w:ascii="Times New Roman" w:hAnsi="Times New Roman" w:cs="Times New Roman"/>
              </w:rPr>
            </w:pPr>
            <w:r w:rsidRPr="006A2DC8">
              <w:rPr>
                <w:rFonts w:ascii="Times New Roman" w:hAnsi="Times New Roman" w:cs="Times New Roman"/>
              </w:rPr>
              <w:t>Apply different ML algorithms and compare.</w:t>
            </w:r>
          </w:p>
          <w:p w14:paraId="204F6F3A" w14:textId="22F48547" w:rsidR="008D395B" w:rsidRPr="006A2DC8" w:rsidRDefault="008D395B" w:rsidP="001E6FD7">
            <w:pPr>
              <w:pStyle w:val="NoSpacing"/>
              <w:numPr>
                <w:ilvl w:val="0"/>
                <w:numId w:val="37"/>
              </w:numPr>
              <w:rPr>
                <w:rFonts w:ascii="Times New Roman" w:hAnsi="Times New Roman" w:cs="Times New Roman"/>
              </w:rPr>
            </w:pPr>
            <w:r w:rsidRPr="006A2DC8">
              <w:rPr>
                <w:rFonts w:ascii="Times New Roman" w:hAnsi="Times New Roman" w:cs="Times New Roman"/>
              </w:rPr>
              <w:t xml:space="preserve">Test and </w:t>
            </w:r>
            <w:r w:rsidR="008777F7" w:rsidRPr="006A2DC8">
              <w:rPr>
                <w:rFonts w:ascii="Times New Roman" w:hAnsi="Times New Roman" w:cs="Times New Roman"/>
              </w:rPr>
              <w:t>analyze</w:t>
            </w:r>
            <w:r w:rsidRPr="006A2DC8">
              <w:rPr>
                <w:rFonts w:ascii="Times New Roman" w:hAnsi="Times New Roman" w:cs="Times New Roman"/>
              </w:rPr>
              <w:t xml:space="preserve"> the accuracy of the model. </w:t>
            </w:r>
          </w:p>
        </w:tc>
        <w:tc>
          <w:tcPr>
            <w:tcW w:w="462" w:type="pct"/>
          </w:tcPr>
          <w:p w14:paraId="536221B7" w14:textId="77777777" w:rsidR="00184E1C" w:rsidRPr="006A2DC8" w:rsidRDefault="008146A2" w:rsidP="008D395B">
            <w:pPr>
              <w:pStyle w:val="NoSpacing"/>
              <w:numPr>
                <w:ilvl w:val="0"/>
                <w:numId w:val="38"/>
              </w:numPr>
              <w:rPr>
                <w:rFonts w:ascii="Times New Roman" w:hAnsi="Times New Roman" w:cs="Times New Roman"/>
              </w:rPr>
            </w:pPr>
            <w:r w:rsidRPr="006A2DC8">
              <w:rPr>
                <w:rFonts w:ascii="Times New Roman" w:hAnsi="Times New Roman" w:cs="Times New Roman"/>
              </w:rPr>
              <w:t>Challenging task to identify real and forged banknotes.</w:t>
            </w:r>
          </w:p>
          <w:p w14:paraId="24C1EB04" w14:textId="45627B96" w:rsidR="000E319C" w:rsidRPr="006A2DC8" w:rsidRDefault="000E319C" w:rsidP="008777F7">
            <w:pPr>
              <w:pStyle w:val="NoSpacing"/>
              <w:numPr>
                <w:ilvl w:val="0"/>
                <w:numId w:val="38"/>
              </w:numPr>
              <w:rPr>
                <w:rFonts w:ascii="Times New Roman" w:hAnsi="Times New Roman" w:cs="Times New Roman"/>
              </w:rPr>
            </w:pPr>
            <w:r w:rsidRPr="006A2DC8">
              <w:rPr>
                <w:rFonts w:ascii="Times New Roman" w:hAnsi="Times New Roman" w:cs="Times New Roman"/>
              </w:rPr>
              <w:t xml:space="preserve">Manual identification of forged notes </w:t>
            </w:r>
            <w:r w:rsidR="008777F7" w:rsidRPr="006A2DC8">
              <w:rPr>
                <w:rFonts w:ascii="Times New Roman" w:hAnsi="Times New Roman" w:cs="Times New Roman"/>
              </w:rPr>
              <w:t>takes</w:t>
            </w:r>
            <w:r w:rsidRPr="006A2DC8">
              <w:rPr>
                <w:rFonts w:ascii="Times New Roman" w:hAnsi="Times New Roman" w:cs="Times New Roman"/>
              </w:rPr>
              <w:t xml:space="preserve"> a long period of time.</w:t>
            </w:r>
          </w:p>
          <w:p w14:paraId="226AC2DD" w14:textId="1C3BF09B" w:rsidR="008777F7" w:rsidRPr="006A2DC8" w:rsidRDefault="008777F7" w:rsidP="008777F7">
            <w:pPr>
              <w:pStyle w:val="NoSpacing"/>
              <w:numPr>
                <w:ilvl w:val="0"/>
                <w:numId w:val="38"/>
              </w:numPr>
              <w:rPr>
                <w:rFonts w:ascii="Times New Roman" w:hAnsi="Times New Roman" w:cs="Times New Roman"/>
              </w:rPr>
            </w:pPr>
            <w:r w:rsidRPr="006A2DC8">
              <w:rPr>
                <w:rFonts w:ascii="Times New Roman" w:hAnsi="Times New Roman" w:cs="Times New Roman"/>
              </w:rPr>
              <w:t>In K-means algorithm, clusters are of large size and densities.</w:t>
            </w:r>
          </w:p>
        </w:tc>
        <w:tc>
          <w:tcPr>
            <w:tcW w:w="489" w:type="pct"/>
          </w:tcPr>
          <w:p w14:paraId="74C25400" w14:textId="0139D353" w:rsidR="00184E1C" w:rsidRPr="006A2DC8" w:rsidRDefault="00D86DCB" w:rsidP="008777F7">
            <w:pPr>
              <w:pStyle w:val="NoSpacing"/>
              <w:rPr>
                <w:rFonts w:ascii="Times New Roman" w:hAnsi="Times New Roman" w:cs="Times New Roman"/>
              </w:rPr>
            </w:pPr>
            <w:r w:rsidRPr="006A2DC8">
              <w:rPr>
                <w:rFonts w:ascii="Times New Roman" w:hAnsi="Times New Roman" w:cs="Times New Roman"/>
              </w:rPr>
              <w:t>Unsupervised learning approach K-means Clustering is applied on the dataset.</w:t>
            </w:r>
            <w:r w:rsidR="00BF5F5B" w:rsidRPr="006A2DC8">
              <w:rPr>
                <w:rFonts w:ascii="Times New Roman" w:hAnsi="Times New Roman" w:cs="Times New Roman"/>
              </w:rPr>
              <w:t xml:space="preserve"> Random Forest Classifier is applied with the MSE formula. Support Vector M</w:t>
            </w:r>
            <w:r w:rsidR="00B5007C" w:rsidRPr="006A2DC8">
              <w:rPr>
                <w:rFonts w:ascii="Times New Roman" w:hAnsi="Times New Roman" w:cs="Times New Roman"/>
              </w:rPr>
              <w:t>a</w:t>
            </w:r>
            <w:r w:rsidR="00BF5F5B" w:rsidRPr="006A2DC8">
              <w:rPr>
                <w:rFonts w:ascii="Times New Roman" w:hAnsi="Times New Roman" w:cs="Times New Roman"/>
              </w:rPr>
              <w:t>chine</w:t>
            </w:r>
            <w:r w:rsidR="00B5007C" w:rsidRPr="006A2DC8">
              <w:rPr>
                <w:rFonts w:ascii="Times New Roman" w:hAnsi="Times New Roman" w:cs="Times New Roman"/>
              </w:rPr>
              <w:t xml:space="preserve"> uses the distance of hyper plane as the formula.</w:t>
            </w:r>
            <w:r w:rsidR="002A41F8" w:rsidRPr="006A2DC8">
              <w:rPr>
                <w:rFonts w:ascii="Times New Roman" w:hAnsi="Times New Roman" w:cs="Times New Roman"/>
              </w:rPr>
              <w:t xml:space="preserve"> Logistic Regression uses the logistical parameter curve on the dataset to classify </w:t>
            </w:r>
            <w:r w:rsidR="002A41F8" w:rsidRPr="006A2DC8">
              <w:rPr>
                <w:rFonts w:ascii="Times New Roman" w:hAnsi="Times New Roman" w:cs="Times New Roman"/>
              </w:rPr>
              <w:lastRenderedPageBreak/>
              <w:t>forged banknotes.</w:t>
            </w:r>
          </w:p>
        </w:tc>
        <w:tc>
          <w:tcPr>
            <w:tcW w:w="539" w:type="pct"/>
          </w:tcPr>
          <w:p w14:paraId="19AC9C20" w14:textId="77777777" w:rsidR="00184E1C" w:rsidRPr="006A2DC8" w:rsidRDefault="009E7757" w:rsidP="009E7757">
            <w:pPr>
              <w:pStyle w:val="NoSpacing"/>
              <w:numPr>
                <w:ilvl w:val="0"/>
                <w:numId w:val="39"/>
              </w:numPr>
              <w:rPr>
                <w:rFonts w:ascii="Times New Roman" w:hAnsi="Times New Roman" w:cs="Times New Roman"/>
              </w:rPr>
            </w:pPr>
            <w:r w:rsidRPr="006A2DC8">
              <w:rPr>
                <w:rFonts w:ascii="Times New Roman" w:hAnsi="Times New Roman" w:cs="Times New Roman"/>
              </w:rPr>
              <w:lastRenderedPageBreak/>
              <w:t>Currency data with three variables</w:t>
            </w:r>
            <w:r w:rsidR="00312FBF" w:rsidRPr="006A2DC8">
              <w:rPr>
                <w:rFonts w:ascii="Times New Roman" w:hAnsi="Times New Roman" w:cs="Times New Roman"/>
              </w:rPr>
              <w:t>.</w:t>
            </w:r>
          </w:p>
          <w:p w14:paraId="5E1D7B49" w14:textId="6B424319" w:rsidR="00312FBF" w:rsidRPr="006A2DC8" w:rsidRDefault="00312FBF" w:rsidP="009E7757">
            <w:pPr>
              <w:pStyle w:val="NoSpacing"/>
              <w:numPr>
                <w:ilvl w:val="0"/>
                <w:numId w:val="39"/>
              </w:numPr>
              <w:rPr>
                <w:rFonts w:ascii="Times New Roman" w:hAnsi="Times New Roman" w:cs="Times New Roman"/>
              </w:rPr>
            </w:pPr>
            <w:r w:rsidRPr="006A2DC8">
              <w:rPr>
                <w:rFonts w:ascii="Times New Roman" w:hAnsi="Times New Roman" w:cs="Times New Roman"/>
              </w:rPr>
              <w:t>Variables are variance, ske</w:t>
            </w:r>
            <w:r w:rsidR="0065261B" w:rsidRPr="006A2DC8">
              <w:rPr>
                <w:rFonts w:ascii="Times New Roman" w:hAnsi="Times New Roman" w:cs="Times New Roman"/>
              </w:rPr>
              <w:t>w</w:t>
            </w:r>
            <w:r w:rsidRPr="006A2DC8">
              <w:rPr>
                <w:rFonts w:ascii="Times New Roman" w:hAnsi="Times New Roman" w:cs="Times New Roman"/>
              </w:rPr>
              <w:t xml:space="preserve">ness and the </w:t>
            </w:r>
            <w:r w:rsidR="0065261B" w:rsidRPr="006A2DC8">
              <w:rPr>
                <w:rFonts w:ascii="Times New Roman" w:hAnsi="Times New Roman" w:cs="Times New Roman"/>
              </w:rPr>
              <w:t>binary indicator of the class.</w:t>
            </w:r>
          </w:p>
        </w:tc>
        <w:tc>
          <w:tcPr>
            <w:tcW w:w="548" w:type="pct"/>
          </w:tcPr>
          <w:p w14:paraId="301DD364" w14:textId="10A11E97" w:rsidR="00431907" w:rsidRPr="006A2DC8" w:rsidRDefault="005E430D" w:rsidP="0065261B">
            <w:pPr>
              <w:pStyle w:val="NoSpacing"/>
              <w:rPr>
                <w:rFonts w:ascii="Times New Roman" w:hAnsi="Times New Roman" w:cs="Times New Roman"/>
              </w:rPr>
            </w:pPr>
            <w:r w:rsidRPr="006A2DC8">
              <w:rPr>
                <w:rFonts w:ascii="Times New Roman" w:hAnsi="Times New Roman" w:cs="Times New Roman"/>
              </w:rPr>
              <w:t>Unsupervised learning</w:t>
            </w:r>
            <w:r w:rsidR="00431907" w:rsidRPr="006A2DC8">
              <w:rPr>
                <w:rFonts w:ascii="Times New Roman" w:hAnsi="Times New Roman" w:cs="Times New Roman"/>
              </w:rPr>
              <w:t xml:space="preserve"> method: K-means clustering. (</w:t>
            </w:r>
            <w:r w:rsidR="00D50786" w:rsidRPr="006A2DC8">
              <w:rPr>
                <w:rFonts w:ascii="Times New Roman" w:hAnsi="Times New Roman" w:cs="Times New Roman"/>
              </w:rPr>
              <w:t>65.4%</w:t>
            </w:r>
            <w:r w:rsidR="00431907" w:rsidRPr="006A2DC8">
              <w:rPr>
                <w:rFonts w:ascii="Times New Roman" w:hAnsi="Times New Roman" w:cs="Times New Roman"/>
              </w:rPr>
              <w:t>)</w:t>
            </w:r>
          </w:p>
          <w:p w14:paraId="179DB11B" w14:textId="77777777" w:rsidR="00D50786" w:rsidRPr="006A2DC8" w:rsidRDefault="00D50786" w:rsidP="0065261B">
            <w:pPr>
              <w:pStyle w:val="NoSpacing"/>
              <w:rPr>
                <w:rFonts w:ascii="Times New Roman" w:hAnsi="Times New Roman" w:cs="Times New Roman"/>
              </w:rPr>
            </w:pPr>
          </w:p>
          <w:p w14:paraId="6C758E78" w14:textId="38A66010" w:rsidR="00431907" w:rsidRPr="006A2DC8" w:rsidRDefault="00431907" w:rsidP="0065261B">
            <w:pPr>
              <w:pStyle w:val="NoSpacing"/>
              <w:rPr>
                <w:rFonts w:ascii="Times New Roman" w:hAnsi="Times New Roman" w:cs="Times New Roman"/>
              </w:rPr>
            </w:pPr>
            <w:r w:rsidRPr="006A2DC8">
              <w:rPr>
                <w:rFonts w:ascii="Times New Roman" w:hAnsi="Times New Roman" w:cs="Times New Roman"/>
              </w:rPr>
              <w:t>Ensemble learning method: Random Forest Classifier</w:t>
            </w:r>
            <w:r w:rsidR="00D50786" w:rsidRPr="006A2DC8">
              <w:rPr>
                <w:rFonts w:ascii="Times New Roman" w:hAnsi="Times New Roman" w:cs="Times New Roman"/>
              </w:rPr>
              <w:t>. (99.7%)</w:t>
            </w:r>
          </w:p>
          <w:p w14:paraId="6F72B7A7" w14:textId="77777777" w:rsidR="00431907" w:rsidRPr="006A2DC8" w:rsidRDefault="00431907" w:rsidP="0065261B">
            <w:pPr>
              <w:pStyle w:val="NoSpacing"/>
              <w:rPr>
                <w:rFonts w:ascii="Times New Roman" w:hAnsi="Times New Roman" w:cs="Times New Roman"/>
              </w:rPr>
            </w:pPr>
          </w:p>
          <w:p w14:paraId="05E3B189" w14:textId="087DB3E3" w:rsidR="00431907" w:rsidRPr="006A2DC8" w:rsidRDefault="00431907" w:rsidP="0065261B">
            <w:pPr>
              <w:pStyle w:val="NoSpacing"/>
              <w:rPr>
                <w:rFonts w:ascii="Times New Roman" w:hAnsi="Times New Roman" w:cs="Times New Roman"/>
              </w:rPr>
            </w:pPr>
            <w:r w:rsidRPr="006A2DC8">
              <w:rPr>
                <w:rFonts w:ascii="Times New Roman" w:hAnsi="Times New Roman" w:cs="Times New Roman"/>
              </w:rPr>
              <w:t>Supervised learning: Support Vector Machine</w:t>
            </w:r>
            <w:r w:rsidR="00D50786" w:rsidRPr="006A2DC8">
              <w:rPr>
                <w:rFonts w:ascii="Times New Roman" w:hAnsi="Times New Roman" w:cs="Times New Roman"/>
              </w:rPr>
              <w:t>. (81.4%)</w:t>
            </w:r>
          </w:p>
          <w:p w14:paraId="2D01AEB3" w14:textId="77777777" w:rsidR="00431907" w:rsidRPr="006A2DC8" w:rsidRDefault="00431907" w:rsidP="0065261B">
            <w:pPr>
              <w:pStyle w:val="NoSpacing"/>
              <w:rPr>
                <w:rFonts w:ascii="Times New Roman" w:hAnsi="Times New Roman" w:cs="Times New Roman"/>
              </w:rPr>
            </w:pPr>
          </w:p>
          <w:p w14:paraId="2C0F7FF4" w14:textId="4C35EA79" w:rsidR="00184E1C" w:rsidRPr="006A2DC8" w:rsidRDefault="00431907" w:rsidP="0065261B">
            <w:pPr>
              <w:pStyle w:val="NoSpacing"/>
              <w:rPr>
                <w:rFonts w:ascii="Times New Roman" w:hAnsi="Times New Roman" w:cs="Times New Roman"/>
              </w:rPr>
            </w:pPr>
            <w:r w:rsidRPr="006A2DC8">
              <w:rPr>
                <w:rFonts w:ascii="Times New Roman" w:hAnsi="Times New Roman" w:cs="Times New Roman"/>
              </w:rPr>
              <w:t>Supervise classification: Logistic Regression</w:t>
            </w:r>
            <w:r w:rsidR="00D50786" w:rsidRPr="006A2DC8">
              <w:rPr>
                <w:rFonts w:ascii="Times New Roman" w:hAnsi="Times New Roman" w:cs="Times New Roman"/>
              </w:rPr>
              <w:t>. (98.5%)</w:t>
            </w:r>
          </w:p>
        </w:tc>
        <w:tc>
          <w:tcPr>
            <w:tcW w:w="400" w:type="pct"/>
          </w:tcPr>
          <w:p w14:paraId="1F7892EC" w14:textId="77777777" w:rsidR="00184E1C" w:rsidRPr="006A2DC8" w:rsidRDefault="00840802" w:rsidP="00D50786">
            <w:pPr>
              <w:pStyle w:val="NoSpacing"/>
              <w:rPr>
                <w:rFonts w:ascii="Times New Roman" w:hAnsi="Times New Roman" w:cs="Times New Roman"/>
              </w:rPr>
            </w:pPr>
            <w:r w:rsidRPr="006A2DC8">
              <w:rPr>
                <w:rFonts w:ascii="Times New Roman" w:hAnsi="Times New Roman" w:cs="Times New Roman"/>
              </w:rPr>
              <w:t>Random forest classifier has high performance.</w:t>
            </w:r>
          </w:p>
          <w:p w14:paraId="4917CF2A" w14:textId="77777777" w:rsidR="00840802" w:rsidRPr="006A2DC8" w:rsidRDefault="00840802" w:rsidP="00D50786">
            <w:pPr>
              <w:pStyle w:val="NoSpacing"/>
              <w:rPr>
                <w:rFonts w:ascii="Times New Roman" w:hAnsi="Times New Roman" w:cs="Times New Roman"/>
              </w:rPr>
            </w:pPr>
          </w:p>
          <w:p w14:paraId="69AC84B6" w14:textId="6CD9367F" w:rsidR="00840802" w:rsidRPr="006A2DC8" w:rsidRDefault="00377923" w:rsidP="00D50786">
            <w:pPr>
              <w:pStyle w:val="NoSpacing"/>
              <w:rPr>
                <w:rFonts w:ascii="Times New Roman" w:hAnsi="Times New Roman" w:cs="Times New Roman"/>
              </w:rPr>
            </w:pPr>
            <w:r w:rsidRPr="006A2DC8">
              <w:rPr>
                <w:rFonts w:ascii="Times New Roman" w:hAnsi="Times New Roman" w:cs="Times New Roman"/>
              </w:rPr>
              <w:t>Very easy for governments to classify forged and genuine banknotes.</w:t>
            </w:r>
          </w:p>
        </w:tc>
        <w:tc>
          <w:tcPr>
            <w:tcW w:w="404" w:type="pct"/>
          </w:tcPr>
          <w:p w14:paraId="48100D88" w14:textId="77777777" w:rsidR="00184E1C" w:rsidRPr="006A2DC8" w:rsidRDefault="009C5653" w:rsidP="00377923">
            <w:pPr>
              <w:pStyle w:val="NoSpacing"/>
              <w:rPr>
                <w:rFonts w:ascii="Times New Roman" w:hAnsi="Times New Roman" w:cs="Times New Roman"/>
              </w:rPr>
            </w:pPr>
            <w:r w:rsidRPr="006A2DC8">
              <w:rPr>
                <w:rFonts w:ascii="Times New Roman" w:hAnsi="Times New Roman" w:cs="Times New Roman"/>
              </w:rPr>
              <w:t xml:space="preserve">Image processing techniques are not used. </w:t>
            </w:r>
          </w:p>
          <w:p w14:paraId="1A6C287D" w14:textId="187AF24B" w:rsidR="009C5653" w:rsidRPr="006A2DC8" w:rsidRDefault="009C5653" w:rsidP="00377923">
            <w:pPr>
              <w:pStyle w:val="NoSpacing"/>
              <w:rPr>
                <w:rFonts w:ascii="Times New Roman" w:hAnsi="Times New Roman" w:cs="Times New Roman"/>
              </w:rPr>
            </w:pPr>
            <w:r w:rsidRPr="006A2DC8">
              <w:rPr>
                <w:rFonts w:ascii="Times New Roman" w:hAnsi="Times New Roman" w:cs="Times New Roman"/>
              </w:rPr>
              <w:t>Optimization using neural networks,</w:t>
            </w:r>
          </w:p>
        </w:tc>
        <w:tc>
          <w:tcPr>
            <w:tcW w:w="547" w:type="pct"/>
          </w:tcPr>
          <w:p w14:paraId="425A0C3E" w14:textId="685F04DD" w:rsidR="00184E1C" w:rsidRPr="006A2DC8" w:rsidRDefault="009C5653" w:rsidP="009C5653">
            <w:pPr>
              <w:pStyle w:val="NoSpacing"/>
              <w:rPr>
                <w:rFonts w:ascii="Times New Roman" w:hAnsi="Times New Roman" w:cs="Times New Roman"/>
              </w:rPr>
            </w:pPr>
            <w:r w:rsidRPr="006A2DC8">
              <w:rPr>
                <w:rFonts w:ascii="Times New Roman" w:hAnsi="Times New Roman" w:cs="Times New Roman"/>
              </w:rPr>
              <w:t xml:space="preserve">Random forest classifier is </w:t>
            </w:r>
            <w:r w:rsidR="00D8338F" w:rsidRPr="006A2DC8">
              <w:rPr>
                <w:rFonts w:ascii="Times New Roman" w:hAnsi="Times New Roman" w:cs="Times New Roman"/>
              </w:rPr>
              <w:t>99.7% accurate. High performance.</w:t>
            </w:r>
          </w:p>
        </w:tc>
      </w:tr>
      <w:tr w:rsidR="00EC5D77" w:rsidRPr="006A2DC8" w14:paraId="55C0351D" w14:textId="77777777" w:rsidTr="006A2DC8">
        <w:trPr>
          <w:trHeight w:val="20"/>
          <w:jc w:val="center"/>
        </w:trPr>
        <w:tc>
          <w:tcPr>
            <w:tcW w:w="198" w:type="pct"/>
          </w:tcPr>
          <w:p w14:paraId="145F3C75" w14:textId="19260CD0" w:rsidR="0045477C" w:rsidRPr="006A2DC8" w:rsidRDefault="0045477C" w:rsidP="0045477C">
            <w:pPr>
              <w:pStyle w:val="NoSpacing"/>
              <w:jc w:val="center"/>
              <w:rPr>
                <w:rFonts w:ascii="Times New Roman" w:hAnsi="Times New Roman" w:cs="Times New Roman"/>
              </w:rPr>
            </w:pPr>
            <w:r w:rsidRPr="006A2DC8">
              <w:rPr>
                <w:rFonts w:ascii="Times New Roman" w:hAnsi="Times New Roman" w:cs="Times New Roman"/>
              </w:rPr>
              <w:t>12</w:t>
            </w:r>
          </w:p>
        </w:tc>
        <w:tc>
          <w:tcPr>
            <w:tcW w:w="941" w:type="pct"/>
          </w:tcPr>
          <w:p w14:paraId="15AC1BEC" w14:textId="281D0352" w:rsidR="0045477C" w:rsidRPr="006A2DC8" w:rsidRDefault="0045477C" w:rsidP="0045477C">
            <w:pPr>
              <w:pStyle w:val="NoSpacing"/>
              <w:rPr>
                <w:rFonts w:ascii="Times New Roman" w:hAnsi="Times New Roman" w:cs="Times New Roman"/>
              </w:rPr>
            </w:pPr>
            <w:r w:rsidRPr="006A2DC8">
              <w:rPr>
                <w:rFonts w:ascii="Times New Roman" w:hAnsi="Times New Roman" w:cs="Times New Roman"/>
                <w:color w:val="222222"/>
                <w:shd w:val="clear" w:color="auto" w:fill="FFFFFF"/>
              </w:rPr>
              <w:t>Pallavi, S., et al. "FAKE CURRENCY DETECTION." </w:t>
            </w:r>
            <w:r w:rsidRPr="006A2DC8">
              <w:rPr>
                <w:rFonts w:ascii="Times New Roman" w:hAnsi="Times New Roman" w:cs="Times New Roman"/>
                <w:i/>
                <w:iCs/>
                <w:color w:val="222222"/>
                <w:shd w:val="clear" w:color="auto" w:fill="FFFFFF"/>
              </w:rPr>
              <w:t>International Research Journal of Modernization in Engineering Technology and Science (4076-4081)</w:t>
            </w:r>
            <w:r w:rsidRPr="006A2DC8">
              <w:rPr>
                <w:rFonts w:ascii="Times New Roman" w:hAnsi="Times New Roman" w:cs="Times New Roman"/>
                <w:color w:val="222222"/>
                <w:shd w:val="clear" w:color="auto" w:fill="FFFFFF"/>
              </w:rPr>
              <w:t> 4.06 (2022).</w:t>
            </w:r>
          </w:p>
        </w:tc>
        <w:tc>
          <w:tcPr>
            <w:tcW w:w="471" w:type="pct"/>
          </w:tcPr>
          <w:p w14:paraId="7C15341B" w14:textId="77777777" w:rsidR="0045477C" w:rsidRPr="006A2DC8" w:rsidRDefault="0045477C" w:rsidP="0045477C">
            <w:pPr>
              <w:pStyle w:val="NoSpacing"/>
              <w:numPr>
                <w:ilvl w:val="0"/>
                <w:numId w:val="40"/>
              </w:numPr>
              <w:rPr>
                <w:rFonts w:ascii="Times New Roman" w:hAnsi="Times New Roman" w:cs="Times New Roman"/>
              </w:rPr>
            </w:pPr>
            <w:r w:rsidRPr="006A2DC8">
              <w:rPr>
                <w:rFonts w:ascii="Times New Roman" w:hAnsi="Times New Roman" w:cs="Times New Roman"/>
              </w:rPr>
              <w:t>Build a vgg16 architecture.</w:t>
            </w:r>
          </w:p>
          <w:p w14:paraId="547CEF69" w14:textId="77777777" w:rsidR="0045477C" w:rsidRPr="006A2DC8" w:rsidRDefault="0045477C" w:rsidP="0045477C">
            <w:pPr>
              <w:pStyle w:val="NoSpacing"/>
              <w:numPr>
                <w:ilvl w:val="0"/>
                <w:numId w:val="40"/>
              </w:numPr>
              <w:rPr>
                <w:rFonts w:ascii="Times New Roman" w:hAnsi="Times New Roman" w:cs="Times New Roman"/>
              </w:rPr>
            </w:pPr>
            <w:r w:rsidRPr="006A2DC8">
              <w:rPr>
                <w:rFonts w:ascii="Times New Roman" w:hAnsi="Times New Roman" w:cs="Times New Roman"/>
              </w:rPr>
              <w:t>Build the vgg16 with a convolutional network using deep learning to detect different banknotes with different denominations.</w:t>
            </w:r>
          </w:p>
          <w:p w14:paraId="06B7F9D7" w14:textId="57F975DF" w:rsidR="0045477C" w:rsidRPr="006A2DC8" w:rsidRDefault="0045477C" w:rsidP="0045477C">
            <w:pPr>
              <w:pStyle w:val="NoSpacing"/>
              <w:ind w:left="360"/>
              <w:rPr>
                <w:rFonts w:ascii="Times New Roman" w:hAnsi="Times New Roman" w:cs="Times New Roman"/>
              </w:rPr>
            </w:pPr>
            <w:r w:rsidRPr="006A2DC8">
              <w:rPr>
                <w:rFonts w:ascii="Times New Roman" w:hAnsi="Times New Roman" w:cs="Times New Roman"/>
              </w:rPr>
              <w:t xml:space="preserve">Capture the banknote via a web cam send it for pre-processing through a </w:t>
            </w:r>
            <w:r w:rsidRPr="006A2DC8">
              <w:rPr>
                <w:rFonts w:ascii="Times New Roman" w:hAnsi="Times New Roman" w:cs="Times New Roman"/>
              </w:rPr>
              <w:lastRenderedPageBreak/>
              <w:t>mobile application.</w:t>
            </w:r>
          </w:p>
        </w:tc>
        <w:tc>
          <w:tcPr>
            <w:tcW w:w="462" w:type="pct"/>
          </w:tcPr>
          <w:p w14:paraId="182BC6FA" w14:textId="77777777" w:rsidR="0045477C" w:rsidRPr="006A2DC8" w:rsidRDefault="0045477C" w:rsidP="0045477C">
            <w:pPr>
              <w:pStyle w:val="NoSpacing"/>
              <w:numPr>
                <w:ilvl w:val="0"/>
                <w:numId w:val="41"/>
              </w:numPr>
              <w:rPr>
                <w:rFonts w:ascii="Times New Roman" w:hAnsi="Times New Roman" w:cs="Times New Roman"/>
              </w:rPr>
            </w:pPr>
            <w:r w:rsidRPr="006A2DC8">
              <w:rPr>
                <w:rFonts w:ascii="Times New Roman" w:hAnsi="Times New Roman" w:cs="Times New Roman"/>
              </w:rPr>
              <w:lastRenderedPageBreak/>
              <w:t>The Reserved Bank of India has a hard time controlling the circulation of counterfeit banknotes even after demonetization.</w:t>
            </w:r>
          </w:p>
          <w:p w14:paraId="627D2BED" w14:textId="77777777" w:rsidR="0045477C" w:rsidRPr="006A2DC8" w:rsidRDefault="0045477C" w:rsidP="0045477C">
            <w:pPr>
              <w:pStyle w:val="NoSpacing"/>
              <w:numPr>
                <w:ilvl w:val="0"/>
                <w:numId w:val="41"/>
              </w:numPr>
              <w:rPr>
                <w:rFonts w:ascii="Times New Roman" w:hAnsi="Times New Roman" w:cs="Times New Roman"/>
              </w:rPr>
            </w:pPr>
            <w:r w:rsidRPr="006A2DC8">
              <w:rPr>
                <w:rFonts w:ascii="Times New Roman" w:hAnsi="Times New Roman" w:cs="Times New Roman"/>
              </w:rPr>
              <w:t>An ordinary consumer is unaware of the security feature that identifies a genuine banknote.</w:t>
            </w:r>
          </w:p>
          <w:p w14:paraId="5AF85D0F" w14:textId="03806D38" w:rsidR="0045477C" w:rsidRPr="006A2DC8" w:rsidRDefault="0045477C" w:rsidP="0045477C">
            <w:pPr>
              <w:pStyle w:val="NoSpacing"/>
              <w:ind w:left="360"/>
              <w:rPr>
                <w:rFonts w:ascii="Times New Roman" w:hAnsi="Times New Roman" w:cs="Times New Roman"/>
              </w:rPr>
            </w:pPr>
            <w:r w:rsidRPr="006A2DC8">
              <w:rPr>
                <w:rFonts w:ascii="Times New Roman" w:hAnsi="Times New Roman" w:cs="Times New Roman"/>
              </w:rPr>
              <w:lastRenderedPageBreak/>
              <w:t xml:space="preserve">There is a rising concern of forged currency inflation in </w:t>
            </w:r>
            <w:r w:rsidR="008A2CC0" w:rsidRPr="006A2DC8">
              <w:rPr>
                <w:rFonts w:ascii="Times New Roman" w:hAnsi="Times New Roman" w:cs="Times New Roman"/>
              </w:rPr>
              <w:t>I</w:t>
            </w:r>
            <w:r w:rsidRPr="006A2DC8">
              <w:rPr>
                <w:rFonts w:ascii="Times New Roman" w:hAnsi="Times New Roman" w:cs="Times New Roman"/>
              </w:rPr>
              <w:t>ndia.</w:t>
            </w:r>
          </w:p>
        </w:tc>
        <w:tc>
          <w:tcPr>
            <w:tcW w:w="489" w:type="pct"/>
          </w:tcPr>
          <w:p w14:paraId="0516EBE2" w14:textId="7DC11BE5" w:rsidR="0045477C" w:rsidRPr="006A2DC8" w:rsidRDefault="0045477C" w:rsidP="0045477C">
            <w:pPr>
              <w:pStyle w:val="NoSpacing"/>
              <w:rPr>
                <w:rFonts w:ascii="Times New Roman" w:hAnsi="Times New Roman" w:cs="Times New Roman"/>
              </w:rPr>
            </w:pPr>
            <w:r w:rsidRPr="006A2DC8">
              <w:rPr>
                <w:rFonts w:ascii="Times New Roman" w:hAnsi="Times New Roman" w:cs="Times New Roman"/>
              </w:rPr>
              <w:lastRenderedPageBreak/>
              <w:t xml:space="preserve">A </w:t>
            </w:r>
            <w:proofErr w:type="spellStart"/>
            <w:r w:rsidRPr="006A2DC8">
              <w:rPr>
                <w:rFonts w:ascii="Times New Roman" w:hAnsi="Times New Roman" w:cs="Times New Roman"/>
              </w:rPr>
              <w:t>Vgg</w:t>
            </w:r>
            <w:proofErr w:type="spellEnd"/>
            <w:r w:rsidRPr="006A2DC8">
              <w:rPr>
                <w:rFonts w:ascii="Times New Roman" w:hAnsi="Times New Roman" w:cs="Times New Roman"/>
              </w:rPr>
              <w:t xml:space="preserve"> 16 architecture was developed that uses kernels to cover the entire picture and do pre-processing on it. A rectified linear unit is used to enhance the classification and reduce the time for processing. The CNN model is fed with images that are taken in different light settings. The final output of the model is given out in the form an audio output. </w:t>
            </w:r>
          </w:p>
        </w:tc>
        <w:tc>
          <w:tcPr>
            <w:tcW w:w="539" w:type="pct"/>
          </w:tcPr>
          <w:p w14:paraId="5B63F200" w14:textId="74582A48" w:rsidR="0045477C" w:rsidRPr="006A2DC8" w:rsidRDefault="0045477C" w:rsidP="0045477C">
            <w:pPr>
              <w:pStyle w:val="NoSpacing"/>
              <w:ind w:left="360"/>
              <w:rPr>
                <w:rFonts w:ascii="Times New Roman" w:hAnsi="Times New Roman" w:cs="Times New Roman"/>
              </w:rPr>
            </w:pPr>
            <w:r w:rsidRPr="006A2DC8">
              <w:rPr>
                <w:rFonts w:ascii="Times New Roman" w:hAnsi="Times New Roman" w:cs="Times New Roman"/>
              </w:rPr>
              <w:t>Uses multiple datasets found on the internet including Kaggle opensource website.</w:t>
            </w:r>
          </w:p>
        </w:tc>
        <w:tc>
          <w:tcPr>
            <w:tcW w:w="548" w:type="pct"/>
          </w:tcPr>
          <w:p w14:paraId="2447CCFB" w14:textId="755B035D" w:rsidR="0045477C" w:rsidRPr="006A2DC8" w:rsidRDefault="0045477C" w:rsidP="0045477C">
            <w:pPr>
              <w:pStyle w:val="NoSpacing"/>
              <w:rPr>
                <w:rFonts w:ascii="Times New Roman" w:hAnsi="Times New Roman" w:cs="Times New Roman"/>
              </w:rPr>
            </w:pPr>
            <w:r w:rsidRPr="006A2DC8">
              <w:rPr>
                <w:rFonts w:ascii="Times New Roman" w:hAnsi="Times New Roman" w:cs="Times New Roman"/>
              </w:rPr>
              <w:t>Convolutional neural networks is employed that training on the images of banknotes.</w:t>
            </w:r>
          </w:p>
        </w:tc>
        <w:tc>
          <w:tcPr>
            <w:tcW w:w="400" w:type="pct"/>
          </w:tcPr>
          <w:p w14:paraId="3F9D06B0" w14:textId="77777777" w:rsidR="0045477C" w:rsidRPr="006A2DC8" w:rsidRDefault="0045477C" w:rsidP="0045477C">
            <w:pPr>
              <w:pStyle w:val="NoSpacing"/>
              <w:rPr>
                <w:rFonts w:ascii="Times New Roman" w:hAnsi="Times New Roman" w:cs="Times New Roman"/>
              </w:rPr>
            </w:pPr>
            <w:r w:rsidRPr="006A2DC8">
              <w:rPr>
                <w:rFonts w:ascii="Times New Roman" w:hAnsi="Times New Roman" w:cs="Times New Roman"/>
              </w:rPr>
              <w:t>Benefits the hearing-impaired due to the output being in the form of an audio.</w:t>
            </w:r>
          </w:p>
          <w:p w14:paraId="718F90FF" w14:textId="06166A2E" w:rsidR="0045477C" w:rsidRPr="006A2DC8" w:rsidRDefault="0045477C" w:rsidP="0045477C">
            <w:pPr>
              <w:pStyle w:val="NoSpacing"/>
              <w:rPr>
                <w:rFonts w:ascii="Times New Roman" w:hAnsi="Times New Roman" w:cs="Times New Roman"/>
              </w:rPr>
            </w:pPr>
            <w:r w:rsidRPr="006A2DC8">
              <w:rPr>
                <w:rFonts w:ascii="Times New Roman" w:hAnsi="Times New Roman" w:cs="Times New Roman"/>
              </w:rPr>
              <w:t>Takes in real-time images of banknotes.</w:t>
            </w:r>
          </w:p>
        </w:tc>
        <w:tc>
          <w:tcPr>
            <w:tcW w:w="404" w:type="pct"/>
          </w:tcPr>
          <w:p w14:paraId="2BBA8258" w14:textId="24F40AD4" w:rsidR="0045477C" w:rsidRPr="006A2DC8" w:rsidRDefault="0045477C" w:rsidP="0045477C">
            <w:pPr>
              <w:pStyle w:val="NoSpacing"/>
              <w:rPr>
                <w:rFonts w:ascii="Times New Roman" w:hAnsi="Times New Roman" w:cs="Times New Roman"/>
              </w:rPr>
            </w:pPr>
            <w:r w:rsidRPr="006A2DC8">
              <w:rPr>
                <w:rFonts w:ascii="Times New Roman" w:hAnsi="Times New Roman" w:cs="Times New Roman"/>
              </w:rPr>
              <w:t>The dataset is limited hence outcomes are not on an expected level.</w:t>
            </w:r>
          </w:p>
        </w:tc>
        <w:tc>
          <w:tcPr>
            <w:tcW w:w="547" w:type="pct"/>
          </w:tcPr>
          <w:p w14:paraId="2D273F9D" w14:textId="41502F9F" w:rsidR="0045477C" w:rsidRPr="006A2DC8" w:rsidRDefault="0045477C" w:rsidP="0045477C">
            <w:pPr>
              <w:pStyle w:val="NoSpacing"/>
              <w:jc w:val="center"/>
              <w:rPr>
                <w:rFonts w:ascii="Times New Roman" w:hAnsi="Times New Roman" w:cs="Times New Roman"/>
              </w:rPr>
            </w:pPr>
            <w:r w:rsidRPr="006A2DC8">
              <w:rPr>
                <w:rFonts w:ascii="Times New Roman" w:hAnsi="Times New Roman" w:cs="Times New Roman"/>
              </w:rPr>
              <w:t>nil</w:t>
            </w:r>
          </w:p>
        </w:tc>
      </w:tr>
      <w:tr w:rsidR="00EC5D77" w:rsidRPr="006A2DC8" w14:paraId="5ED03BB3" w14:textId="77777777" w:rsidTr="006A2DC8">
        <w:trPr>
          <w:trHeight w:val="20"/>
          <w:jc w:val="center"/>
        </w:trPr>
        <w:tc>
          <w:tcPr>
            <w:tcW w:w="198" w:type="pct"/>
          </w:tcPr>
          <w:p w14:paraId="28BDAC19" w14:textId="475DBA19" w:rsidR="0045477C" w:rsidRPr="006A2DC8" w:rsidRDefault="0045477C" w:rsidP="0045477C">
            <w:pPr>
              <w:pStyle w:val="NoSpacing"/>
              <w:jc w:val="center"/>
              <w:rPr>
                <w:rFonts w:ascii="Times New Roman" w:hAnsi="Times New Roman" w:cs="Times New Roman"/>
              </w:rPr>
            </w:pPr>
            <w:r w:rsidRPr="006A2DC8">
              <w:rPr>
                <w:rFonts w:ascii="Times New Roman" w:hAnsi="Times New Roman" w:cs="Times New Roman"/>
              </w:rPr>
              <w:t>13</w:t>
            </w:r>
          </w:p>
        </w:tc>
        <w:tc>
          <w:tcPr>
            <w:tcW w:w="941" w:type="pct"/>
          </w:tcPr>
          <w:p w14:paraId="06273839" w14:textId="77777777" w:rsidR="00381824" w:rsidRPr="006A2DC8" w:rsidRDefault="00381824" w:rsidP="00381824">
            <w:pPr>
              <w:pStyle w:val="NormalWeb"/>
              <w:spacing w:before="0" w:beforeAutospacing="0" w:after="0" w:afterAutospacing="0"/>
              <w:rPr>
                <w:sz w:val="22"/>
                <w:szCs w:val="22"/>
              </w:rPr>
            </w:pPr>
            <w:r w:rsidRPr="006A2DC8">
              <w:rPr>
                <w:sz w:val="22"/>
                <w:szCs w:val="22"/>
              </w:rPr>
              <w:t xml:space="preserve">G and KS, “MACHINE LEARNING ALGORITHM EVALUATION FOR DETECTION OF FAKE BANK CURRENCY,” </w:t>
            </w:r>
            <w:r w:rsidRPr="006A2DC8">
              <w:rPr>
                <w:i/>
                <w:iCs/>
                <w:sz w:val="22"/>
                <w:szCs w:val="22"/>
              </w:rPr>
              <w:t>International Research Journal of Modernization in Engineering Technology and Science</w:t>
            </w:r>
            <w:r w:rsidRPr="006A2DC8">
              <w:rPr>
                <w:sz w:val="22"/>
                <w:szCs w:val="22"/>
              </w:rPr>
              <w:t>, vol. 5, no. 7, Art. no. 2582–5208, Jul. 2023.</w:t>
            </w:r>
          </w:p>
          <w:p w14:paraId="29B46D57" w14:textId="691FA6B7" w:rsidR="0045477C" w:rsidRPr="006A2DC8" w:rsidRDefault="0045477C" w:rsidP="0045477C">
            <w:pPr>
              <w:pStyle w:val="NoSpacing"/>
              <w:jc w:val="center"/>
              <w:rPr>
                <w:rFonts w:ascii="Times New Roman" w:hAnsi="Times New Roman" w:cs="Times New Roman"/>
              </w:rPr>
            </w:pPr>
          </w:p>
        </w:tc>
        <w:tc>
          <w:tcPr>
            <w:tcW w:w="471" w:type="pct"/>
          </w:tcPr>
          <w:p w14:paraId="3D96C891" w14:textId="3457631C" w:rsidR="0045477C" w:rsidRPr="006A2DC8" w:rsidRDefault="00DA353F" w:rsidP="00381824">
            <w:pPr>
              <w:pStyle w:val="NoSpacing"/>
              <w:numPr>
                <w:ilvl w:val="0"/>
                <w:numId w:val="46"/>
              </w:numPr>
              <w:rPr>
                <w:rFonts w:ascii="Times New Roman" w:hAnsi="Times New Roman" w:cs="Times New Roman"/>
              </w:rPr>
            </w:pPr>
            <w:r w:rsidRPr="006A2DC8">
              <w:rPr>
                <w:rFonts w:ascii="Times New Roman" w:hAnsi="Times New Roman" w:cs="Times New Roman"/>
              </w:rPr>
              <w:t>Data exploration</w:t>
            </w:r>
            <w:r w:rsidR="00CF770B" w:rsidRPr="006A2DC8">
              <w:rPr>
                <w:rFonts w:ascii="Times New Roman" w:hAnsi="Times New Roman" w:cs="Times New Roman"/>
              </w:rPr>
              <w:t xml:space="preserve"> and data preprocessing is to be done on the </w:t>
            </w:r>
            <w:r w:rsidR="00AC3B1F" w:rsidRPr="006A2DC8">
              <w:rPr>
                <w:rFonts w:ascii="Times New Roman" w:hAnsi="Times New Roman" w:cs="Times New Roman"/>
              </w:rPr>
              <w:t>banknote’s</w:t>
            </w:r>
            <w:r w:rsidR="00CF770B" w:rsidRPr="006A2DC8">
              <w:rPr>
                <w:rFonts w:ascii="Times New Roman" w:hAnsi="Times New Roman" w:cs="Times New Roman"/>
              </w:rPr>
              <w:t xml:space="preserve"> dataset.</w:t>
            </w:r>
          </w:p>
          <w:p w14:paraId="3C346D6A" w14:textId="6DD208C4" w:rsidR="00CF770B" w:rsidRPr="006A2DC8" w:rsidRDefault="00AC3B1F" w:rsidP="00381824">
            <w:pPr>
              <w:pStyle w:val="NoSpacing"/>
              <w:numPr>
                <w:ilvl w:val="0"/>
                <w:numId w:val="46"/>
              </w:numPr>
              <w:rPr>
                <w:rFonts w:ascii="Times New Roman" w:hAnsi="Times New Roman" w:cs="Times New Roman"/>
              </w:rPr>
            </w:pPr>
            <w:r w:rsidRPr="006A2DC8">
              <w:rPr>
                <w:rFonts w:ascii="Times New Roman" w:hAnsi="Times New Roman" w:cs="Times New Roman"/>
              </w:rPr>
              <w:t>Feature</w:t>
            </w:r>
            <w:r w:rsidR="00CF770B" w:rsidRPr="006A2DC8">
              <w:rPr>
                <w:rFonts w:ascii="Times New Roman" w:hAnsi="Times New Roman" w:cs="Times New Roman"/>
              </w:rPr>
              <w:t xml:space="preserve"> extraction and data splitting is the second goal.</w:t>
            </w:r>
            <w:r w:rsidR="000924BD" w:rsidRPr="006A2DC8">
              <w:rPr>
                <w:rFonts w:ascii="Times New Roman" w:hAnsi="Times New Roman" w:cs="Times New Roman"/>
              </w:rPr>
              <w:t xml:space="preserve"> System should resize the images </w:t>
            </w:r>
            <w:r w:rsidR="000924BD" w:rsidRPr="006A2DC8">
              <w:rPr>
                <w:rFonts w:ascii="Times New Roman" w:hAnsi="Times New Roman" w:cs="Times New Roman"/>
              </w:rPr>
              <w:lastRenderedPageBreak/>
              <w:t xml:space="preserve">to </w:t>
            </w:r>
            <w:r w:rsidRPr="006A2DC8">
              <w:rPr>
                <w:rFonts w:ascii="Times New Roman" w:hAnsi="Times New Roman" w:cs="Times New Roman"/>
              </w:rPr>
              <w:t>NumPy</w:t>
            </w:r>
            <w:r w:rsidR="000924BD" w:rsidRPr="006A2DC8">
              <w:rPr>
                <w:rFonts w:ascii="Times New Roman" w:hAnsi="Times New Roman" w:cs="Times New Roman"/>
              </w:rPr>
              <w:t xml:space="preserve"> array format.</w:t>
            </w:r>
          </w:p>
          <w:p w14:paraId="09D36F43" w14:textId="5AFB1BB3" w:rsidR="00CF770B" w:rsidRPr="006A2DC8" w:rsidRDefault="00CF770B" w:rsidP="00381824">
            <w:pPr>
              <w:pStyle w:val="NoSpacing"/>
              <w:numPr>
                <w:ilvl w:val="0"/>
                <w:numId w:val="46"/>
              </w:numPr>
              <w:rPr>
                <w:rFonts w:ascii="Times New Roman" w:hAnsi="Times New Roman" w:cs="Times New Roman"/>
              </w:rPr>
            </w:pPr>
            <w:r w:rsidRPr="006A2DC8">
              <w:rPr>
                <w:rFonts w:ascii="Times New Roman" w:hAnsi="Times New Roman" w:cs="Times New Roman"/>
              </w:rPr>
              <w:t xml:space="preserve">Finally </w:t>
            </w:r>
            <w:r w:rsidR="00AC3B1F" w:rsidRPr="006A2DC8">
              <w:rPr>
                <w:rFonts w:ascii="Times New Roman" w:hAnsi="Times New Roman" w:cs="Times New Roman"/>
              </w:rPr>
              <w:t>generate the model using LIGHTBGM methods.</w:t>
            </w:r>
          </w:p>
        </w:tc>
        <w:tc>
          <w:tcPr>
            <w:tcW w:w="462" w:type="pct"/>
          </w:tcPr>
          <w:p w14:paraId="68F966FF" w14:textId="77777777" w:rsidR="0045477C" w:rsidRPr="006A2DC8" w:rsidRDefault="008A2CC0" w:rsidP="00AC3B1F">
            <w:pPr>
              <w:pStyle w:val="NoSpacing"/>
              <w:numPr>
                <w:ilvl w:val="0"/>
                <w:numId w:val="47"/>
              </w:numPr>
              <w:rPr>
                <w:rFonts w:ascii="Times New Roman" w:hAnsi="Times New Roman" w:cs="Times New Roman"/>
              </w:rPr>
            </w:pPr>
            <w:r w:rsidRPr="006A2DC8">
              <w:rPr>
                <w:rFonts w:ascii="Times New Roman" w:hAnsi="Times New Roman" w:cs="Times New Roman"/>
              </w:rPr>
              <w:lastRenderedPageBreak/>
              <w:t>Criminals use forged banknotes to disrupt the money supply.</w:t>
            </w:r>
          </w:p>
          <w:p w14:paraId="7DE8EFB3" w14:textId="77777777" w:rsidR="008A2CC0" w:rsidRPr="006A2DC8" w:rsidRDefault="003E464F" w:rsidP="00AC3B1F">
            <w:pPr>
              <w:pStyle w:val="NoSpacing"/>
              <w:numPr>
                <w:ilvl w:val="0"/>
                <w:numId w:val="47"/>
              </w:numPr>
              <w:rPr>
                <w:rFonts w:ascii="Times New Roman" w:hAnsi="Times New Roman" w:cs="Times New Roman"/>
              </w:rPr>
            </w:pPr>
            <w:r w:rsidRPr="006A2DC8">
              <w:rPr>
                <w:rFonts w:ascii="Times New Roman" w:hAnsi="Times New Roman" w:cs="Times New Roman"/>
              </w:rPr>
              <w:t>ATM and banks lack the technology to identify forged notes.</w:t>
            </w:r>
          </w:p>
          <w:p w14:paraId="0F6009DA" w14:textId="746710B3" w:rsidR="003E464F" w:rsidRPr="006A2DC8" w:rsidRDefault="00ED761F" w:rsidP="00AC3B1F">
            <w:pPr>
              <w:pStyle w:val="NoSpacing"/>
              <w:numPr>
                <w:ilvl w:val="0"/>
                <w:numId w:val="47"/>
              </w:numPr>
              <w:rPr>
                <w:rFonts w:ascii="Times New Roman" w:hAnsi="Times New Roman" w:cs="Times New Roman"/>
              </w:rPr>
            </w:pPr>
            <w:r w:rsidRPr="006A2DC8">
              <w:rPr>
                <w:rFonts w:ascii="Times New Roman" w:hAnsi="Times New Roman" w:cs="Times New Roman"/>
              </w:rPr>
              <w:t xml:space="preserve">Consumers are left confused to their lack of </w:t>
            </w:r>
            <w:r w:rsidRPr="006A2DC8">
              <w:rPr>
                <w:rFonts w:ascii="Times New Roman" w:hAnsi="Times New Roman" w:cs="Times New Roman"/>
              </w:rPr>
              <w:lastRenderedPageBreak/>
              <w:t>knowledge to identify a forged banknote.</w:t>
            </w:r>
          </w:p>
        </w:tc>
        <w:tc>
          <w:tcPr>
            <w:tcW w:w="489" w:type="pct"/>
          </w:tcPr>
          <w:p w14:paraId="72669F9F" w14:textId="44772EF4" w:rsidR="00024545" w:rsidRPr="006A2DC8" w:rsidRDefault="00566527" w:rsidP="00ED761F">
            <w:pPr>
              <w:pStyle w:val="NoSpacing"/>
              <w:rPr>
                <w:rFonts w:ascii="Times New Roman" w:hAnsi="Times New Roman" w:cs="Times New Roman"/>
              </w:rPr>
            </w:pPr>
            <w:r w:rsidRPr="006A2DC8">
              <w:rPr>
                <w:rFonts w:ascii="Times New Roman" w:hAnsi="Times New Roman" w:cs="Times New Roman"/>
              </w:rPr>
              <w:lastRenderedPageBreak/>
              <w:t>Pre-processing of the model in</w:t>
            </w:r>
            <w:r w:rsidR="00C16D60" w:rsidRPr="006A2DC8">
              <w:rPr>
                <w:rFonts w:ascii="Times New Roman" w:hAnsi="Times New Roman" w:cs="Times New Roman"/>
              </w:rPr>
              <w:t>cludes word removal, upper case removal, punctuation removal,</w:t>
            </w:r>
            <w:r w:rsidR="00E508A9" w:rsidRPr="006A2DC8">
              <w:rPr>
                <w:rFonts w:ascii="Times New Roman" w:hAnsi="Times New Roman" w:cs="Times New Roman"/>
              </w:rPr>
              <w:t xml:space="preserve"> </w:t>
            </w:r>
            <w:r w:rsidR="00C16D60" w:rsidRPr="006A2DC8">
              <w:rPr>
                <w:rFonts w:ascii="Times New Roman" w:hAnsi="Times New Roman" w:cs="Times New Roman"/>
              </w:rPr>
              <w:t>etc.</w:t>
            </w:r>
            <w:r w:rsidR="00024545" w:rsidRPr="006A2DC8">
              <w:rPr>
                <w:rFonts w:ascii="Times New Roman" w:hAnsi="Times New Roman" w:cs="Times New Roman"/>
              </w:rPr>
              <w:t xml:space="preserve"> It reduced the images to binary values 0 and 1. MATLAB is used for feature extraction</w:t>
            </w:r>
            <w:r w:rsidR="00E508A9" w:rsidRPr="006A2DC8">
              <w:rPr>
                <w:rFonts w:ascii="Times New Roman" w:hAnsi="Times New Roman" w:cs="Times New Roman"/>
              </w:rPr>
              <w:t xml:space="preserve"> and LIGHTBGM algorithms are applied on the dataset.</w:t>
            </w:r>
          </w:p>
        </w:tc>
        <w:tc>
          <w:tcPr>
            <w:tcW w:w="539" w:type="pct"/>
          </w:tcPr>
          <w:p w14:paraId="584F3B80" w14:textId="77777777" w:rsidR="0045477C" w:rsidRPr="006A2DC8" w:rsidRDefault="00EC26B7" w:rsidP="00EC26B7">
            <w:pPr>
              <w:pStyle w:val="NoSpacing"/>
              <w:numPr>
                <w:ilvl w:val="0"/>
                <w:numId w:val="49"/>
              </w:numPr>
              <w:rPr>
                <w:rFonts w:ascii="Times New Roman" w:hAnsi="Times New Roman" w:cs="Times New Roman"/>
              </w:rPr>
            </w:pPr>
            <w:r w:rsidRPr="006A2DC8">
              <w:rPr>
                <w:rFonts w:ascii="Times New Roman" w:hAnsi="Times New Roman" w:cs="Times New Roman"/>
              </w:rPr>
              <w:t>The dataset is obtained from UCI</w:t>
            </w:r>
            <w:r w:rsidR="00AC6876" w:rsidRPr="006A2DC8">
              <w:rPr>
                <w:rFonts w:ascii="Times New Roman" w:hAnsi="Times New Roman" w:cs="Times New Roman"/>
              </w:rPr>
              <w:t xml:space="preserve"> </w:t>
            </w:r>
            <w:r w:rsidRPr="006A2DC8">
              <w:rPr>
                <w:rFonts w:ascii="Times New Roman" w:hAnsi="Times New Roman" w:cs="Times New Roman"/>
              </w:rPr>
              <w:t>ML repository</w:t>
            </w:r>
            <w:r w:rsidR="00AC6876" w:rsidRPr="006A2DC8">
              <w:rPr>
                <w:rFonts w:ascii="Times New Roman" w:hAnsi="Times New Roman" w:cs="Times New Roman"/>
              </w:rPr>
              <w:t>.</w:t>
            </w:r>
          </w:p>
          <w:p w14:paraId="66069623" w14:textId="63B80A0D" w:rsidR="003F7C6E" w:rsidRPr="006A2DC8" w:rsidRDefault="003F7C6E" w:rsidP="00EC26B7">
            <w:pPr>
              <w:pStyle w:val="NoSpacing"/>
              <w:numPr>
                <w:ilvl w:val="0"/>
                <w:numId w:val="49"/>
              </w:numPr>
              <w:rPr>
                <w:rFonts w:ascii="Times New Roman" w:hAnsi="Times New Roman" w:cs="Times New Roman"/>
              </w:rPr>
            </w:pPr>
            <w:r w:rsidRPr="006A2DC8">
              <w:rPr>
                <w:rFonts w:ascii="Times New Roman" w:hAnsi="Times New Roman" w:cs="Times New Roman"/>
              </w:rPr>
              <w:t>It contains four features and one target variable.</w:t>
            </w:r>
          </w:p>
        </w:tc>
        <w:tc>
          <w:tcPr>
            <w:tcW w:w="548" w:type="pct"/>
          </w:tcPr>
          <w:p w14:paraId="25BAB4D4" w14:textId="6E2EC0A8" w:rsidR="0045477C" w:rsidRPr="006A2DC8" w:rsidRDefault="005B6A5B" w:rsidP="003F7C6E">
            <w:pPr>
              <w:pStyle w:val="NoSpacing"/>
              <w:rPr>
                <w:rFonts w:ascii="Times New Roman" w:hAnsi="Times New Roman" w:cs="Times New Roman"/>
              </w:rPr>
            </w:pPr>
            <w:r w:rsidRPr="006A2DC8">
              <w:rPr>
                <w:rFonts w:ascii="Times New Roman" w:hAnsi="Times New Roman" w:cs="Times New Roman"/>
              </w:rPr>
              <w:t>LIGHTBGM algorithms are deployed.</w:t>
            </w:r>
          </w:p>
        </w:tc>
        <w:tc>
          <w:tcPr>
            <w:tcW w:w="400" w:type="pct"/>
          </w:tcPr>
          <w:p w14:paraId="06B7E304" w14:textId="5F632122" w:rsidR="0045477C" w:rsidRPr="006A2DC8" w:rsidRDefault="005B6A5B" w:rsidP="005B6A5B">
            <w:pPr>
              <w:pStyle w:val="NoSpacing"/>
              <w:rPr>
                <w:rFonts w:ascii="Times New Roman" w:hAnsi="Times New Roman" w:cs="Times New Roman"/>
              </w:rPr>
            </w:pPr>
            <w:r w:rsidRPr="006A2DC8">
              <w:rPr>
                <w:rFonts w:ascii="Times New Roman" w:hAnsi="Times New Roman" w:cs="Times New Roman"/>
              </w:rPr>
              <w:t>Highly efficient algori</w:t>
            </w:r>
            <w:r w:rsidR="004E0BD2" w:rsidRPr="006A2DC8">
              <w:rPr>
                <w:rFonts w:ascii="Times New Roman" w:hAnsi="Times New Roman" w:cs="Times New Roman"/>
              </w:rPr>
              <w:t>thms are used.</w:t>
            </w:r>
          </w:p>
        </w:tc>
        <w:tc>
          <w:tcPr>
            <w:tcW w:w="404" w:type="pct"/>
          </w:tcPr>
          <w:p w14:paraId="1ADED038" w14:textId="77777777" w:rsidR="0045477C" w:rsidRPr="006A2DC8" w:rsidRDefault="004E0BD2" w:rsidP="004E0BD2">
            <w:pPr>
              <w:pStyle w:val="NoSpacing"/>
              <w:rPr>
                <w:rFonts w:ascii="Times New Roman" w:hAnsi="Times New Roman" w:cs="Times New Roman"/>
              </w:rPr>
            </w:pPr>
            <w:r w:rsidRPr="006A2DC8">
              <w:rPr>
                <w:rFonts w:ascii="Times New Roman" w:hAnsi="Times New Roman" w:cs="Times New Roman"/>
              </w:rPr>
              <w:t>Highly complex model.</w:t>
            </w:r>
          </w:p>
          <w:p w14:paraId="578CB431" w14:textId="1137F24A" w:rsidR="004E0BD2" w:rsidRPr="006A2DC8" w:rsidRDefault="004E0BD2" w:rsidP="004E0BD2">
            <w:pPr>
              <w:pStyle w:val="NoSpacing"/>
              <w:rPr>
                <w:rFonts w:ascii="Times New Roman" w:hAnsi="Times New Roman" w:cs="Times New Roman"/>
              </w:rPr>
            </w:pPr>
            <w:r w:rsidRPr="006A2DC8">
              <w:rPr>
                <w:rFonts w:ascii="Times New Roman" w:hAnsi="Times New Roman" w:cs="Times New Roman"/>
              </w:rPr>
              <w:t>Dataset is not diversified and improved.</w:t>
            </w:r>
          </w:p>
        </w:tc>
        <w:tc>
          <w:tcPr>
            <w:tcW w:w="547" w:type="pct"/>
          </w:tcPr>
          <w:p w14:paraId="4BE9AE4A" w14:textId="1BCC6257" w:rsidR="0045477C" w:rsidRPr="006A2DC8" w:rsidRDefault="00906C3E" w:rsidP="004E0BD2">
            <w:pPr>
              <w:pStyle w:val="NoSpacing"/>
              <w:rPr>
                <w:rFonts w:ascii="Times New Roman" w:hAnsi="Times New Roman" w:cs="Times New Roman"/>
              </w:rPr>
            </w:pPr>
            <w:r w:rsidRPr="006A2DC8">
              <w:rPr>
                <w:rFonts w:ascii="Times New Roman" w:hAnsi="Times New Roman" w:cs="Times New Roman"/>
              </w:rPr>
              <w:t>nil</w:t>
            </w:r>
          </w:p>
        </w:tc>
      </w:tr>
      <w:tr w:rsidR="00EC5D77" w:rsidRPr="006A2DC8" w14:paraId="1432D9D5" w14:textId="77777777" w:rsidTr="006A2DC8">
        <w:trPr>
          <w:trHeight w:val="20"/>
          <w:jc w:val="center"/>
        </w:trPr>
        <w:tc>
          <w:tcPr>
            <w:tcW w:w="198" w:type="pct"/>
          </w:tcPr>
          <w:p w14:paraId="4ACF2217" w14:textId="40742AB3" w:rsidR="0045477C" w:rsidRPr="006A2DC8" w:rsidRDefault="0045477C" w:rsidP="0045477C">
            <w:pPr>
              <w:pStyle w:val="NoSpacing"/>
              <w:jc w:val="center"/>
              <w:rPr>
                <w:rFonts w:ascii="Times New Roman" w:hAnsi="Times New Roman" w:cs="Times New Roman"/>
              </w:rPr>
            </w:pPr>
            <w:r w:rsidRPr="006A2DC8">
              <w:rPr>
                <w:rFonts w:ascii="Times New Roman" w:hAnsi="Times New Roman" w:cs="Times New Roman"/>
              </w:rPr>
              <w:t>14</w:t>
            </w:r>
          </w:p>
        </w:tc>
        <w:tc>
          <w:tcPr>
            <w:tcW w:w="941" w:type="pct"/>
          </w:tcPr>
          <w:p w14:paraId="0F35A1AC" w14:textId="77777777" w:rsidR="00DC6CC7" w:rsidRPr="006A2DC8" w:rsidRDefault="00DC6CC7" w:rsidP="00DC6CC7">
            <w:pPr>
              <w:pStyle w:val="NormalWeb"/>
              <w:spacing w:before="0" w:beforeAutospacing="0" w:after="0" w:afterAutospacing="0"/>
              <w:rPr>
                <w:sz w:val="22"/>
                <w:szCs w:val="22"/>
              </w:rPr>
            </w:pPr>
            <w:r w:rsidRPr="006A2DC8">
              <w:rPr>
                <w:sz w:val="22"/>
                <w:szCs w:val="22"/>
              </w:rPr>
              <w:t xml:space="preserve">Bharti and Sharma, “A Review on Fake Currency Detection and Image Quality Improvement,” </w:t>
            </w:r>
            <w:r w:rsidRPr="006A2DC8">
              <w:rPr>
                <w:i/>
                <w:iCs/>
                <w:sz w:val="22"/>
                <w:szCs w:val="22"/>
              </w:rPr>
              <w:t>International Journal of Scientific Research &amp; Engineering Trends</w:t>
            </w:r>
            <w:r w:rsidRPr="006A2DC8">
              <w:rPr>
                <w:sz w:val="22"/>
                <w:szCs w:val="22"/>
              </w:rPr>
              <w:t>, vol. 9, no. 3, Art. no. 2395–566X, Jun. 2023.</w:t>
            </w:r>
          </w:p>
          <w:p w14:paraId="2E480E59" w14:textId="60C54611" w:rsidR="0045477C" w:rsidRPr="006A2DC8" w:rsidRDefault="0045477C" w:rsidP="0045477C">
            <w:pPr>
              <w:pStyle w:val="NoSpacing"/>
              <w:jc w:val="center"/>
              <w:rPr>
                <w:rFonts w:ascii="Times New Roman" w:hAnsi="Times New Roman" w:cs="Times New Roman"/>
              </w:rPr>
            </w:pPr>
          </w:p>
        </w:tc>
        <w:tc>
          <w:tcPr>
            <w:tcW w:w="471" w:type="pct"/>
          </w:tcPr>
          <w:p w14:paraId="5914A3E9" w14:textId="77777777" w:rsidR="0045477C" w:rsidRPr="006A2DC8" w:rsidRDefault="00503F45" w:rsidP="00503F45">
            <w:pPr>
              <w:pStyle w:val="NoSpacing"/>
              <w:numPr>
                <w:ilvl w:val="0"/>
                <w:numId w:val="51"/>
              </w:numPr>
              <w:rPr>
                <w:rFonts w:ascii="Times New Roman" w:hAnsi="Times New Roman" w:cs="Times New Roman"/>
              </w:rPr>
            </w:pPr>
            <w:r w:rsidRPr="006A2DC8">
              <w:rPr>
                <w:rFonts w:ascii="Times New Roman" w:hAnsi="Times New Roman" w:cs="Times New Roman"/>
              </w:rPr>
              <w:t>Image processing is done to ensure that the image is converted into binary form.</w:t>
            </w:r>
          </w:p>
          <w:p w14:paraId="2373D6D2" w14:textId="22588CDA" w:rsidR="00503F45" w:rsidRPr="006A2DC8" w:rsidRDefault="00503F45" w:rsidP="00503F45">
            <w:pPr>
              <w:pStyle w:val="NoSpacing"/>
              <w:numPr>
                <w:ilvl w:val="0"/>
                <w:numId w:val="51"/>
              </w:numPr>
              <w:rPr>
                <w:rFonts w:ascii="Times New Roman" w:hAnsi="Times New Roman" w:cs="Times New Roman"/>
              </w:rPr>
            </w:pPr>
            <w:r w:rsidRPr="006A2DC8">
              <w:rPr>
                <w:rFonts w:ascii="Times New Roman" w:hAnsi="Times New Roman" w:cs="Times New Roman"/>
              </w:rPr>
              <w:t xml:space="preserve">A </w:t>
            </w:r>
            <w:r w:rsidR="00922E7E" w:rsidRPr="006A2DC8">
              <w:rPr>
                <w:rFonts w:ascii="Times New Roman" w:hAnsi="Times New Roman" w:cs="Times New Roman"/>
              </w:rPr>
              <w:t xml:space="preserve">ML </w:t>
            </w:r>
            <w:r w:rsidRPr="006A2DC8">
              <w:rPr>
                <w:rFonts w:ascii="Times New Roman" w:hAnsi="Times New Roman" w:cs="Times New Roman"/>
              </w:rPr>
              <w:t>model is developed</w:t>
            </w:r>
            <w:r w:rsidR="007D7484" w:rsidRPr="006A2DC8">
              <w:rPr>
                <w:rFonts w:ascii="Times New Roman" w:hAnsi="Times New Roman" w:cs="Times New Roman"/>
              </w:rPr>
              <w:t>.</w:t>
            </w:r>
          </w:p>
          <w:p w14:paraId="1D5B487F" w14:textId="20A58F53" w:rsidR="007D7484" w:rsidRPr="006A2DC8" w:rsidRDefault="007D7484" w:rsidP="00503F45">
            <w:pPr>
              <w:pStyle w:val="NoSpacing"/>
              <w:numPr>
                <w:ilvl w:val="0"/>
                <w:numId w:val="51"/>
              </w:numPr>
              <w:rPr>
                <w:rFonts w:ascii="Times New Roman" w:hAnsi="Times New Roman" w:cs="Times New Roman"/>
              </w:rPr>
            </w:pPr>
            <w:r w:rsidRPr="006A2DC8">
              <w:rPr>
                <w:rFonts w:ascii="Times New Roman" w:hAnsi="Times New Roman" w:cs="Times New Roman"/>
              </w:rPr>
              <w:t>Final result and accuracy is calculated.</w:t>
            </w:r>
          </w:p>
        </w:tc>
        <w:tc>
          <w:tcPr>
            <w:tcW w:w="462" w:type="pct"/>
          </w:tcPr>
          <w:p w14:paraId="30ACE6F6" w14:textId="77777777" w:rsidR="0045477C" w:rsidRPr="006A2DC8" w:rsidRDefault="001D2BF2" w:rsidP="007D7484">
            <w:pPr>
              <w:pStyle w:val="NoSpacing"/>
              <w:numPr>
                <w:ilvl w:val="0"/>
                <w:numId w:val="52"/>
              </w:numPr>
              <w:rPr>
                <w:rFonts w:ascii="Times New Roman" w:hAnsi="Times New Roman" w:cs="Times New Roman"/>
              </w:rPr>
            </w:pPr>
            <w:r w:rsidRPr="006A2DC8">
              <w:rPr>
                <w:rFonts w:ascii="Times New Roman" w:hAnsi="Times New Roman" w:cs="Times New Roman"/>
              </w:rPr>
              <w:t>Traditional m</w:t>
            </w:r>
            <w:r w:rsidR="000A51BF" w:rsidRPr="006A2DC8">
              <w:rPr>
                <w:rFonts w:ascii="Times New Roman" w:hAnsi="Times New Roman" w:cs="Times New Roman"/>
              </w:rPr>
              <w:t>a</w:t>
            </w:r>
            <w:r w:rsidRPr="006A2DC8">
              <w:rPr>
                <w:rFonts w:ascii="Times New Roman" w:hAnsi="Times New Roman" w:cs="Times New Roman"/>
              </w:rPr>
              <w:t>chines used for authentication of banknotes are only available to bank</w:t>
            </w:r>
            <w:r w:rsidR="000A51BF" w:rsidRPr="006A2DC8">
              <w:rPr>
                <w:rFonts w:ascii="Times New Roman" w:hAnsi="Times New Roman" w:cs="Times New Roman"/>
              </w:rPr>
              <w:t>s and not ordinary consumers.</w:t>
            </w:r>
          </w:p>
          <w:p w14:paraId="221A58DE" w14:textId="77777777" w:rsidR="000A51BF" w:rsidRPr="006A2DC8" w:rsidRDefault="0012230D" w:rsidP="007D7484">
            <w:pPr>
              <w:pStyle w:val="NoSpacing"/>
              <w:numPr>
                <w:ilvl w:val="0"/>
                <w:numId w:val="52"/>
              </w:numPr>
              <w:rPr>
                <w:rFonts w:ascii="Times New Roman" w:hAnsi="Times New Roman" w:cs="Times New Roman"/>
              </w:rPr>
            </w:pPr>
            <w:r w:rsidRPr="006A2DC8">
              <w:rPr>
                <w:rFonts w:ascii="Times New Roman" w:hAnsi="Times New Roman" w:cs="Times New Roman"/>
              </w:rPr>
              <w:t xml:space="preserve">Humans cannot find the </w:t>
            </w:r>
            <w:r w:rsidRPr="006A2DC8">
              <w:rPr>
                <w:rFonts w:ascii="Times New Roman" w:hAnsi="Times New Roman" w:cs="Times New Roman"/>
              </w:rPr>
              <w:lastRenderedPageBreak/>
              <w:t>difference between fake and original notes just my mere sight.</w:t>
            </w:r>
          </w:p>
          <w:p w14:paraId="51F8F3A5" w14:textId="2F78EF7F" w:rsidR="0012230D" w:rsidRPr="006A2DC8" w:rsidRDefault="003B5EF5" w:rsidP="007D7484">
            <w:pPr>
              <w:pStyle w:val="NoSpacing"/>
              <w:numPr>
                <w:ilvl w:val="0"/>
                <w:numId w:val="52"/>
              </w:numPr>
              <w:rPr>
                <w:rFonts w:ascii="Times New Roman" w:hAnsi="Times New Roman" w:cs="Times New Roman"/>
              </w:rPr>
            </w:pPr>
            <w:r w:rsidRPr="006A2DC8">
              <w:rPr>
                <w:rFonts w:ascii="Times New Roman" w:hAnsi="Times New Roman" w:cs="Times New Roman"/>
              </w:rPr>
              <w:t>The counterfeiters face no consequence due to illegal transactions.</w:t>
            </w:r>
          </w:p>
        </w:tc>
        <w:tc>
          <w:tcPr>
            <w:tcW w:w="489" w:type="pct"/>
          </w:tcPr>
          <w:p w14:paraId="56A7F408" w14:textId="0F669869" w:rsidR="0045477C" w:rsidRPr="006A2DC8" w:rsidRDefault="00922E7E" w:rsidP="003B5EF5">
            <w:pPr>
              <w:pStyle w:val="NoSpacing"/>
              <w:rPr>
                <w:rFonts w:ascii="Times New Roman" w:hAnsi="Times New Roman" w:cs="Times New Roman"/>
              </w:rPr>
            </w:pPr>
            <w:r w:rsidRPr="006A2DC8">
              <w:rPr>
                <w:rFonts w:ascii="Times New Roman" w:hAnsi="Times New Roman" w:cs="Times New Roman"/>
              </w:rPr>
              <w:lastRenderedPageBreak/>
              <w:t xml:space="preserve">Different ML </w:t>
            </w:r>
            <w:r w:rsidR="003B5EF5" w:rsidRPr="006A2DC8">
              <w:rPr>
                <w:rFonts w:ascii="Times New Roman" w:hAnsi="Times New Roman" w:cs="Times New Roman"/>
              </w:rPr>
              <w:t>model</w:t>
            </w:r>
            <w:r w:rsidRPr="006A2DC8">
              <w:rPr>
                <w:rFonts w:ascii="Times New Roman" w:hAnsi="Times New Roman" w:cs="Times New Roman"/>
              </w:rPr>
              <w:t>s</w:t>
            </w:r>
            <w:r w:rsidR="003B5EF5" w:rsidRPr="006A2DC8">
              <w:rPr>
                <w:rFonts w:ascii="Times New Roman" w:hAnsi="Times New Roman" w:cs="Times New Roman"/>
              </w:rPr>
              <w:t xml:space="preserve"> </w:t>
            </w:r>
            <w:r w:rsidRPr="006A2DC8">
              <w:rPr>
                <w:rFonts w:ascii="Times New Roman" w:hAnsi="Times New Roman" w:cs="Times New Roman"/>
              </w:rPr>
              <w:t>are</w:t>
            </w:r>
            <w:r w:rsidR="003B5EF5" w:rsidRPr="006A2DC8">
              <w:rPr>
                <w:rFonts w:ascii="Times New Roman" w:hAnsi="Times New Roman" w:cs="Times New Roman"/>
              </w:rPr>
              <w:t xml:space="preserve"> deployed after image processing. Data preprocessing is done with the help of ML algorithms.</w:t>
            </w:r>
          </w:p>
        </w:tc>
        <w:tc>
          <w:tcPr>
            <w:tcW w:w="539" w:type="pct"/>
          </w:tcPr>
          <w:p w14:paraId="0449B0C0" w14:textId="0BF9874B" w:rsidR="0045477C" w:rsidRPr="006A2DC8" w:rsidRDefault="00FF4C05" w:rsidP="00FF4C05">
            <w:pPr>
              <w:pStyle w:val="NoSpacing"/>
              <w:numPr>
                <w:ilvl w:val="0"/>
                <w:numId w:val="54"/>
              </w:numPr>
              <w:rPr>
                <w:rFonts w:ascii="Times New Roman" w:hAnsi="Times New Roman" w:cs="Times New Roman"/>
              </w:rPr>
            </w:pPr>
            <w:r w:rsidRPr="006A2DC8">
              <w:rPr>
                <w:rFonts w:ascii="Times New Roman" w:hAnsi="Times New Roman" w:cs="Times New Roman"/>
              </w:rPr>
              <w:t>Dataset is obtained from UCI ML repository.</w:t>
            </w:r>
          </w:p>
        </w:tc>
        <w:tc>
          <w:tcPr>
            <w:tcW w:w="548" w:type="pct"/>
          </w:tcPr>
          <w:p w14:paraId="1B17E27A" w14:textId="6A9C215C" w:rsidR="0045477C" w:rsidRPr="006A2DC8" w:rsidRDefault="006C5ADC" w:rsidP="00011826">
            <w:pPr>
              <w:pStyle w:val="NoSpacing"/>
              <w:rPr>
                <w:rFonts w:ascii="Times New Roman" w:hAnsi="Times New Roman" w:cs="Times New Roman"/>
              </w:rPr>
            </w:pPr>
            <w:r w:rsidRPr="006A2DC8">
              <w:rPr>
                <w:rFonts w:ascii="Times New Roman" w:hAnsi="Times New Roman" w:cs="Times New Roman"/>
              </w:rPr>
              <w:t>Supervised learning: Logistic regression,</w:t>
            </w:r>
            <w:r w:rsidR="001C0E44" w:rsidRPr="006A2DC8">
              <w:rPr>
                <w:rFonts w:ascii="Times New Roman" w:hAnsi="Times New Roman" w:cs="Times New Roman"/>
              </w:rPr>
              <w:t xml:space="preserve"> </w:t>
            </w:r>
            <w:r w:rsidRPr="006A2DC8">
              <w:rPr>
                <w:rFonts w:ascii="Times New Roman" w:hAnsi="Times New Roman" w:cs="Times New Roman"/>
              </w:rPr>
              <w:t>LDA</w:t>
            </w:r>
            <w:r w:rsidR="001C0E44" w:rsidRPr="006A2DC8">
              <w:rPr>
                <w:rFonts w:ascii="Times New Roman" w:hAnsi="Times New Roman" w:cs="Times New Roman"/>
              </w:rPr>
              <w:t>, Support Vector machine</w:t>
            </w:r>
          </w:p>
          <w:p w14:paraId="1A0E6110" w14:textId="02B8BE3C" w:rsidR="001C0E44" w:rsidRPr="006A2DC8" w:rsidRDefault="001C0E44" w:rsidP="00011826">
            <w:pPr>
              <w:pStyle w:val="NoSpacing"/>
              <w:rPr>
                <w:rFonts w:ascii="Times New Roman" w:hAnsi="Times New Roman" w:cs="Times New Roman"/>
              </w:rPr>
            </w:pPr>
            <w:r w:rsidRPr="006A2DC8">
              <w:rPr>
                <w:rFonts w:ascii="Times New Roman" w:hAnsi="Times New Roman" w:cs="Times New Roman"/>
              </w:rPr>
              <w:t>Unsupervised learning: K-means clustering</w:t>
            </w:r>
          </w:p>
        </w:tc>
        <w:tc>
          <w:tcPr>
            <w:tcW w:w="400" w:type="pct"/>
          </w:tcPr>
          <w:p w14:paraId="34AE55D7" w14:textId="0B4B3F51" w:rsidR="0045477C" w:rsidRPr="006A2DC8" w:rsidRDefault="005F6E68" w:rsidP="001C0E44">
            <w:pPr>
              <w:pStyle w:val="NoSpacing"/>
              <w:rPr>
                <w:rFonts w:ascii="Times New Roman" w:hAnsi="Times New Roman" w:cs="Times New Roman"/>
              </w:rPr>
            </w:pPr>
            <w:r w:rsidRPr="006A2DC8">
              <w:rPr>
                <w:rFonts w:ascii="Times New Roman" w:hAnsi="Times New Roman" w:cs="Times New Roman"/>
              </w:rPr>
              <w:t>Accurate algorithms.</w:t>
            </w:r>
          </w:p>
        </w:tc>
        <w:tc>
          <w:tcPr>
            <w:tcW w:w="404" w:type="pct"/>
          </w:tcPr>
          <w:p w14:paraId="1F1FE755" w14:textId="354F4F81" w:rsidR="0045477C" w:rsidRPr="006A2DC8" w:rsidRDefault="005F6E68" w:rsidP="005F6E68">
            <w:pPr>
              <w:pStyle w:val="NoSpacing"/>
              <w:rPr>
                <w:rFonts w:ascii="Times New Roman" w:hAnsi="Times New Roman" w:cs="Times New Roman"/>
              </w:rPr>
            </w:pPr>
            <w:r w:rsidRPr="006A2DC8">
              <w:rPr>
                <w:rFonts w:ascii="Times New Roman" w:hAnsi="Times New Roman" w:cs="Times New Roman"/>
              </w:rPr>
              <w:t>Complex models.</w:t>
            </w:r>
          </w:p>
        </w:tc>
        <w:tc>
          <w:tcPr>
            <w:tcW w:w="547" w:type="pct"/>
          </w:tcPr>
          <w:p w14:paraId="25FA73A2" w14:textId="365901E0" w:rsidR="0045477C" w:rsidRPr="006A2DC8" w:rsidRDefault="005F6E68" w:rsidP="005F6E68">
            <w:pPr>
              <w:pStyle w:val="NoSpacing"/>
              <w:rPr>
                <w:rFonts w:ascii="Times New Roman" w:hAnsi="Times New Roman" w:cs="Times New Roman"/>
              </w:rPr>
            </w:pPr>
            <w:r w:rsidRPr="006A2DC8">
              <w:rPr>
                <w:rFonts w:ascii="Times New Roman" w:hAnsi="Times New Roman" w:cs="Times New Roman"/>
              </w:rPr>
              <w:t>High performance</w:t>
            </w:r>
          </w:p>
        </w:tc>
      </w:tr>
      <w:tr w:rsidR="00EC5D77" w:rsidRPr="006A2DC8" w14:paraId="497CEF3E" w14:textId="77777777" w:rsidTr="006A2DC8">
        <w:trPr>
          <w:trHeight w:val="20"/>
          <w:jc w:val="center"/>
        </w:trPr>
        <w:tc>
          <w:tcPr>
            <w:tcW w:w="198" w:type="pct"/>
          </w:tcPr>
          <w:p w14:paraId="281A26E9" w14:textId="1064EBAD" w:rsidR="0045477C" w:rsidRPr="006A2DC8" w:rsidRDefault="0045477C" w:rsidP="0045477C">
            <w:pPr>
              <w:pStyle w:val="NoSpacing"/>
              <w:jc w:val="center"/>
              <w:rPr>
                <w:rFonts w:ascii="Times New Roman" w:hAnsi="Times New Roman" w:cs="Times New Roman"/>
              </w:rPr>
            </w:pPr>
            <w:r w:rsidRPr="006A2DC8">
              <w:rPr>
                <w:rFonts w:ascii="Times New Roman" w:hAnsi="Times New Roman" w:cs="Times New Roman"/>
              </w:rPr>
              <w:t>15</w:t>
            </w:r>
          </w:p>
        </w:tc>
        <w:tc>
          <w:tcPr>
            <w:tcW w:w="941" w:type="pct"/>
          </w:tcPr>
          <w:p w14:paraId="30264571" w14:textId="77777777" w:rsidR="006371B7" w:rsidRPr="006A2DC8" w:rsidRDefault="006371B7" w:rsidP="006371B7">
            <w:pPr>
              <w:pStyle w:val="NormalWeb"/>
              <w:spacing w:before="0" w:beforeAutospacing="0" w:after="0" w:afterAutospacing="0"/>
              <w:rPr>
                <w:sz w:val="22"/>
                <w:szCs w:val="22"/>
              </w:rPr>
            </w:pPr>
            <w:r w:rsidRPr="006A2DC8">
              <w:rPr>
                <w:sz w:val="22"/>
                <w:szCs w:val="22"/>
              </w:rPr>
              <w:t xml:space="preserve">S, Vignesh MK, Kumar B, and V, “Sujitha, S. ‘FAKE CURRENCY NOTE DETECTION USING SPRINT ALGORITHM.,’” </w:t>
            </w:r>
            <w:r w:rsidRPr="006A2DC8">
              <w:rPr>
                <w:i/>
                <w:iCs/>
                <w:sz w:val="22"/>
                <w:szCs w:val="22"/>
              </w:rPr>
              <w:t>International Journal of Emerging Technology in Computer Science &amp; Electronics (IJETCSE)</w:t>
            </w:r>
            <w:r w:rsidRPr="006A2DC8">
              <w:rPr>
                <w:sz w:val="22"/>
                <w:szCs w:val="22"/>
              </w:rPr>
              <w:t>, vol. 30, no. 2, Art. no. 0976–1353, Mar. 2023.</w:t>
            </w:r>
          </w:p>
          <w:p w14:paraId="2C07C50C" w14:textId="0B1DD31F" w:rsidR="0045477C" w:rsidRPr="006A2DC8" w:rsidRDefault="0045477C" w:rsidP="0045477C">
            <w:pPr>
              <w:pStyle w:val="NoSpacing"/>
              <w:jc w:val="center"/>
              <w:rPr>
                <w:rFonts w:ascii="Times New Roman" w:hAnsi="Times New Roman" w:cs="Times New Roman"/>
              </w:rPr>
            </w:pPr>
          </w:p>
        </w:tc>
        <w:tc>
          <w:tcPr>
            <w:tcW w:w="471" w:type="pct"/>
          </w:tcPr>
          <w:p w14:paraId="3BC85D49" w14:textId="77777777" w:rsidR="0045477C" w:rsidRPr="006A2DC8" w:rsidRDefault="004566E1" w:rsidP="006371B7">
            <w:pPr>
              <w:pStyle w:val="NoSpacing"/>
              <w:numPr>
                <w:ilvl w:val="0"/>
                <w:numId w:val="55"/>
              </w:numPr>
              <w:rPr>
                <w:rFonts w:ascii="Times New Roman" w:hAnsi="Times New Roman" w:cs="Times New Roman"/>
              </w:rPr>
            </w:pPr>
            <w:r w:rsidRPr="006A2DC8">
              <w:rPr>
                <w:rFonts w:ascii="Times New Roman" w:hAnsi="Times New Roman" w:cs="Times New Roman"/>
              </w:rPr>
              <w:t>Pre-pr</w:t>
            </w:r>
            <w:r w:rsidR="00280B48" w:rsidRPr="006A2DC8">
              <w:rPr>
                <w:rFonts w:ascii="Times New Roman" w:hAnsi="Times New Roman" w:cs="Times New Roman"/>
              </w:rPr>
              <w:t>ocess the data.</w:t>
            </w:r>
          </w:p>
          <w:p w14:paraId="1D2016C0" w14:textId="3E7FB063" w:rsidR="00280B48" w:rsidRPr="006A2DC8" w:rsidRDefault="00280B48" w:rsidP="006371B7">
            <w:pPr>
              <w:pStyle w:val="NoSpacing"/>
              <w:numPr>
                <w:ilvl w:val="0"/>
                <w:numId w:val="55"/>
              </w:numPr>
              <w:rPr>
                <w:rFonts w:ascii="Times New Roman" w:hAnsi="Times New Roman" w:cs="Times New Roman"/>
              </w:rPr>
            </w:pPr>
            <w:r w:rsidRPr="006A2DC8">
              <w:rPr>
                <w:rFonts w:ascii="Times New Roman" w:hAnsi="Times New Roman" w:cs="Times New Roman"/>
              </w:rPr>
              <w:t>Apply Spring classification.</w:t>
            </w:r>
          </w:p>
          <w:p w14:paraId="411F16AE" w14:textId="002C9841" w:rsidR="00280B48" w:rsidRPr="006A2DC8" w:rsidRDefault="00280B48" w:rsidP="006371B7">
            <w:pPr>
              <w:pStyle w:val="NoSpacing"/>
              <w:numPr>
                <w:ilvl w:val="0"/>
                <w:numId w:val="55"/>
              </w:numPr>
              <w:rPr>
                <w:rFonts w:ascii="Times New Roman" w:hAnsi="Times New Roman" w:cs="Times New Roman"/>
              </w:rPr>
            </w:pPr>
            <w:r w:rsidRPr="006A2DC8">
              <w:rPr>
                <w:rFonts w:ascii="Times New Roman" w:hAnsi="Times New Roman" w:cs="Times New Roman"/>
              </w:rPr>
              <w:t>Execute feature extraction and selection.</w:t>
            </w:r>
          </w:p>
        </w:tc>
        <w:tc>
          <w:tcPr>
            <w:tcW w:w="462" w:type="pct"/>
          </w:tcPr>
          <w:p w14:paraId="12C2CD16" w14:textId="77777777" w:rsidR="0045477C" w:rsidRPr="006A2DC8" w:rsidRDefault="000953CA" w:rsidP="00280B48">
            <w:pPr>
              <w:pStyle w:val="NoSpacing"/>
              <w:numPr>
                <w:ilvl w:val="0"/>
                <w:numId w:val="56"/>
              </w:numPr>
              <w:rPr>
                <w:rFonts w:ascii="Times New Roman" w:hAnsi="Times New Roman" w:cs="Times New Roman"/>
              </w:rPr>
            </w:pPr>
            <w:r w:rsidRPr="006A2DC8">
              <w:rPr>
                <w:rFonts w:ascii="Times New Roman" w:hAnsi="Times New Roman" w:cs="Times New Roman"/>
              </w:rPr>
              <w:t>Printing technology has advanced leading to high quality imitations of currency.</w:t>
            </w:r>
          </w:p>
          <w:p w14:paraId="4A66BF3E" w14:textId="77777777" w:rsidR="000953CA" w:rsidRPr="006A2DC8" w:rsidRDefault="00E42178" w:rsidP="00280B48">
            <w:pPr>
              <w:pStyle w:val="NoSpacing"/>
              <w:numPr>
                <w:ilvl w:val="0"/>
                <w:numId w:val="56"/>
              </w:numPr>
              <w:rPr>
                <w:rFonts w:ascii="Times New Roman" w:hAnsi="Times New Roman" w:cs="Times New Roman"/>
              </w:rPr>
            </w:pPr>
            <w:r w:rsidRPr="006A2DC8">
              <w:rPr>
                <w:rFonts w:ascii="Times New Roman" w:hAnsi="Times New Roman" w:cs="Times New Roman"/>
              </w:rPr>
              <w:t xml:space="preserve">Counterfeiting is a </w:t>
            </w:r>
            <w:r w:rsidRPr="006A2DC8">
              <w:rPr>
                <w:rFonts w:ascii="Times New Roman" w:hAnsi="Times New Roman" w:cs="Times New Roman"/>
              </w:rPr>
              <w:lastRenderedPageBreak/>
              <w:t>problem for business and banks.</w:t>
            </w:r>
          </w:p>
          <w:p w14:paraId="60B5E953" w14:textId="1075E414" w:rsidR="00E42178" w:rsidRPr="006A2DC8" w:rsidRDefault="002E7D0E" w:rsidP="00280B48">
            <w:pPr>
              <w:pStyle w:val="NoSpacing"/>
              <w:numPr>
                <w:ilvl w:val="0"/>
                <w:numId w:val="56"/>
              </w:numPr>
              <w:rPr>
                <w:rFonts w:ascii="Times New Roman" w:hAnsi="Times New Roman" w:cs="Times New Roman"/>
              </w:rPr>
            </w:pPr>
            <w:r w:rsidRPr="006A2DC8">
              <w:rPr>
                <w:rFonts w:ascii="Times New Roman" w:hAnsi="Times New Roman" w:cs="Times New Roman"/>
              </w:rPr>
              <w:t>Counterfeiters constantly adapt to change currencies and forge rea currencies.</w:t>
            </w:r>
          </w:p>
        </w:tc>
        <w:tc>
          <w:tcPr>
            <w:tcW w:w="489" w:type="pct"/>
          </w:tcPr>
          <w:p w14:paraId="3DC5065F" w14:textId="43CDDF54" w:rsidR="0045477C" w:rsidRPr="006A2DC8" w:rsidRDefault="00422859" w:rsidP="002E7D0E">
            <w:pPr>
              <w:pStyle w:val="NoSpacing"/>
              <w:rPr>
                <w:rFonts w:ascii="Times New Roman" w:hAnsi="Times New Roman" w:cs="Times New Roman"/>
              </w:rPr>
            </w:pPr>
            <w:r w:rsidRPr="006A2DC8">
              <w:rPr>
                <w:rFonts w:ascii="Times New Roman" w:hAnsi="Times New Roman" w:cs="Times New Roman"/>
              </w:rPr>
              <w:lastRenderedPageBreak/>
              <w:t>The dataset is first</w:t>
            </w:r>
            <w:r w:rsidR="00773AF9" w:rsidRPr="006A2DC8">
              <w:rPr>
                <w:rFonts w:ascii="Times New Roman" w:hAnsi="Times New Roman" w:cs="Times New Roman"/>
              </w:rPr>
              <w:t xml:space="preserve"> p</w:t>
            </w:r>
            <w:r w:rsidR="008D2C5E" w:rsidRPr="006A2DC8">
              <w:rPr>
                <w:rFonts w:ascii="Times New Roman" w:hAnsi="Times New Roman" w:cs="Times New Roman"/>
              </w:rPr>
              <w:t xml:space="preserve">re-processed using a function called random </w:t>
            </w:r>
            <w:r w:rsidR="00E44347" w:rsidRPr="006A2DC8">
              <w:rPr>
                <w:rFonts w:ascii="Times New Roman" w:hAnsi="Times New Roman" w:cs="Times New Roman"/>
              </w:rPr>
              <w:t>under sampling</w:t>
            </w:r>
            <w:r w:rsidR="008D2C5E" w:rsidRPr="006A2DC8">
              <w:rPr>
                <w:rFonts w:ascii="Times New Roman" w:hAnsi="Times New Roman" w:cs="Times New Roman"/>
              </w:rPr>
              <w:t xml:space="preserve"> and then</w:t>
            </w:r>
            <w:r w:rsidRPr="006A2DC8">
              <w:rPr>
                <w:rFonts w:ascii="Times New Roman" w:hAnsi="Times New Roman" w:cs="Times New Roman"/>
              </w:rPr>
              <w:t xml:space="preserve"> explored to check if it is balanced properly.</w:t>
            </w:r>
            <w:r w:rsidR="00E44347" w:rsidRPr="006A2DC8">
              <w:rPr>
                <w:rFonts w:ascii="Times New Roman" w:hAnsi="Times New Roman" w:cs="Times New Roman"/>
              </w:rPr>
              <w:t xml:space="preserve"> Data </w:t>
            </w:r>
            <w:r w:rsidR="00E44347" w:rsidRPr="006A2DC8">
              <w:rPr>
                <w:rFonts w:ascii="Times New Roman" w:hAnsi="Times New Roman" w:cs="Times New Roman"/>
              </w:rPr>
              <w:lastRenderedPageBreak/>
              <w:t>analysis is done to clean and modify the data.</w:t>
            </w:r>
            <w:r w:rsidR="00C1211D" w:rsidRPr="006A2DC8">
              <w:rPr>
                <w:rFonts w:ascii="Times New Roman" w:hAnsi="Times New Roman" w:cs="Times New Roman"/>
              </w:rPr>
              <w:t xml:space="preserve"> After data visualization on graphs the sprint algorithm is applied.</w:t>
            </w:r>
            <w:r w:rsidR="00773AF9" w:rsidRPr="006A2DC8">
              <w:rPr>
                <w:rFonts w:ascii="Times New Roman" w:hAnsi="Times New Roman" w:cs="Times New Roman"/>
              </w:rPr>
              <w:t xml:space="preserve"> The segmentation of attributes is done with the help of Gini index.</w:t>
            </w:r>
          </w:p>
        </w:tc>
        <w:tc>
          <w:tcPr>
            <w:tcW w:w="539" w:type="pct"/>
          </w:tcPr>
          <w:p w14:paraId="4A922F98" w14:textId="68ADA11D" w:rsidR="0045477C" w:rsidRPr="006A2DC8" w:rsidRDefault="00B84D84" w:rsidP="00773AF9">
            <w:pPr>
              <w:pStyle w:val="NoSpacing"/>
              <w:numPr>
                <w:ilvl w:val="0"/>
                <w:numId w:val="57"/>
              </w:numPr>
              <w:rPr>
                <w:rFonts w:ascii="Times New Roman" w:hAnsi="Times New Roman" w:cs="Times New Roman"/>
              </w:rPr>
            </w:pPr>
            <w:r w:rsidRPr="006A2DC8">
              <w:rPr>
                <w:rFonts w:ascii="Times New Roman" w:hAnsi="Times New Roman" w:cs="Times New Roman"/>
              </w:rPr>
              <w:lastRenderedPageBreak/>
              <w:t>The dataset contains</w:t>
            </w:r>
            <w:r w:rsidR="00F12F4E" w:rsidRPr="006A2DC8">
              <w:rPr>
                <w:rFonts w:ascii="Times New Roman" w:hAnsi="Times New Roman" w:cs="Times New Roman"/>
              </w:rPr>
              <w:t xml:space="preserve"> variance, asymmetry, kurtosis, and image entropy.</w:t>
            </w:r>
          </w:p>
        </w:tc>
        <w:tc>
          <w:tcPr>
            <w:tcW w:w="548" w:type="pct"/>
          </w:tcPr>
          <w:p w14:paraId="6538C630" w14:textId="46240C1A" w:rsidR="0045477C" w:rsidRPr="006A2DC8" w:rsidRDefault="0057788E" w:rsidP="0057788E">
            <w:pPr>
              <w:pStyle w:val="NoSpacing"/>
              <w:rPr>
                <w:rFonts w:ascii="Times New Roman" w:hAnsi="Times New Roman" w:cs="Times New Roman"/>
              </w:rPr>
            </w:pPr>
            <w:r w:rsidRPr="006A2DC8">
              <w:rPr>
                <w:rFonts w:ascii="Times New Roman" w:hAnsi="Times New Roman" w:cs="Times New Roman"/>
              </w:rPr>
              <w:t>Sprint classification algorithm</w:t>
            </w:r>
            <w:r w:rsidR="00AF4905" w:rsidRPr="006A2DC8">
              <w:rPr>
                <w:rFonts w:ascii="Times New Roman" w:hAnsi="Times New Roman" w:cs="Times New Roman"/>
              </w:rPr>
              <w:t xml:space="preserve"> is implemented where the histogram is linked with nodes.</w:t>
            </w:r>
          </w:p>
        </w:tc>
        <w:tc>
          <w:tcPr>
            <w:tcW w:w="400" w:type="pct"/>
          </w:tcPr>
          <w:p w14:paraId="518590F7" w14:textId="48D1CBA2" w:rsidR="0045477C" w:rsidRPr="006A2DC8" w:rsidRDefault="00AF4905" w:rsidP="00AF4905">
            <w:pPr>
              <w:pStyle w:val="NoSpacing"/>
              <w:rPr>
                <w:rFonts w:ascii="Times New Roman" w:hAnsi="Times New Roman" w:cs="Times New Roman"/>
              </w:rPr>
            </w:pPr>
            <w:r w:rsidRPr="006A2DC8">
              <w:rPr>
                <w:rFonts w:ascii="Times New Roman" w:hAnsi="Times New Roman" w:cs="Times New Roman"/>
              </w:rPr>
              <w:t xml:space="preserve">The algorithm is simple and easy to </w:t>
            </w:r>
            <w:r w:rsidR="004D118B" w:rsidRPr="006A2DC8">
              <w:rPr>
                <w:rFonts w:ascii="Times New Roman" w:hAnsi="Times New Roman" w:cs="Times New Roman"/>
              </w:rPr>
              <w:t>understand</w:t>
            </w:r>
            <w:r w:rsidRPr="006A2DC8">
              <w:rPr>
                <w:rFonts w:ascii="Times New Roman" w:hAnsi="Times New Roman" w:cs="Times New Roman"/>
              </w:rPr>
              <w:t>.</w:t>
            </w:r>
          </w:p>
          <w:p w14:paraId="187BFE9A" w14:textId="2AE7AE68" w:rsidR="00AF4905" w:rsidRPr="006A2DC8" w:rsidRDefault="00AF4905" w:rsidP="00AF4905">
            <w:pPr>
              <w:pStyle w:val="NoSpacing"/>
              <w:rPr>
                <w:rFonts w:ascii="Times New Roman" w:hAnsi="Times New Roman" w:cs="Times New Roman"/>
              </w:rPr>
            </w:pPr>
            <w:r w:rsidRPr="006A2DC8">
              <w:rPr>
                <w:rFonts w:ascii="Times New Roman" w:hAnsi="Times New Roman" w:cs="Times New Roman"/>
              </w:rPr>
              <w:t xml:space="preserve">Web UI developed to </w:t>
            </w:r>
            <w:r w:rsidR="004D118B" w:rsidRPr="006A2DC8">
              <w:rPr>
                <w:rFonts w:ascii="Times New Roman" w:hAnsi="Times New Roman" w:cs="Times New Roman"/>
              </w:rPr>
              <w:t>display</w:t>
            </w:r>
            <w:r w:rsidRPr="006A2DC8">
              <w:rPr>
                <w:rFonts w:ascii="Times New Roman" w:hAnsi="Times New Roman" w:cs="Times New Roman"/>
              </w:rPr>
              <w:t xml:space="preserve"> the results.</w:t>
            </w:r>
          </w:p>
          <w:p w14:paraId="4E1815D3" w14:textId="2B23DB36" w:rsidR="004D118B" w:rsidRPr="006A2DC8" w:rsidRDefault="004D118B" w:rsidP="00AF4905">
            <w:pPr>
              <w:pStyle w:val="NoSpacing"/>
              <w:rPr>
                <w:rFonts w:ascii="Times New Roman" w:hAnsi="Times New Roman" w:cs="Times New Roman"/>
              </w:rPr>
            </w:pPr>
            <w:r w:rsidRPr="006A2DC8">
              <w:rPr>
                <w:rFonts w:ascii="Times New Roman" w:hAnsi="Times New Roman" w:cs="Times New Roman"/>
              </w:rPr>
              <w:t xml:space="preserve">Currency features are </w:t>
            </w:r>
            <w:r w:rsidRPr="006A2DC8">
              <w:rPr>
                <w:rFonts w:ascii="Times New Roman" w:hAnsi="Times New Roman" w:cs="Times New Roman"/>
              </w:rPr>
              <w:lastRenderedPageBreak/>
              <w:t>learned layer by layer.</w:t>
            </w:r>
          </w:p>
        </w:tc>
        <w:tc>
          <w:tcPr>
            <w:tcW w:w="404" w:type="pct"/>
          </w:tcPr>
          <w:p w14:paraId="0D0A1932" w14:textId="52C0B003" w:rsidR="0045477C" w:rsidRPr="006A2DC8" w:rsidRDefault="00443E79" w:rsidP="00443E79">
            <w:pPr>
              <w:pStyle w:val="NoSpacing"/>
              <w:rPr>
                <w:rFonts w:ascii="Times New Roman" w:hAnsi="Times New Roman" w:cs="Times New Roman"/>
              </w:rPr>
            </w:pPr>
            <w:r w:rsidRPr="006A2DC8">
              <w:rPr>
                <w:rFonts w:ascii="Times New Roman" w:hAnsi="Times New Roman" w:cs="Times New Roman"/>
              </w:rPr>
              <w:lastRenderedPageBreak/>
              <w:t>More exploration is not done on the accuracy of the model</w:t>
            </w:r>
          </w:p>
        </w:tc>
        <w:tc>
          <w:tcPr>
            <w:tcW w:w="547" w:type="pct"/>
          </w:tcPr>
          <w:p w14:paraId="577548F6" w14:textId="5D587FF7" w:rsidR="0045477C" w:rsidRPr="006A2DC8" w:rsidRDefault="00443E79" w:rsidP="0045477C">
            <w:pPr>
              <w:pStyle w:val="NoSpacing"/>
              <w:jc w:val="center"/>
              <w:rPr>
                <w:rFonts w:ascii="Times New Roman" w:hAnsi="Times New Roman" w:cs="Times New Roman"/>
              </w:rPr>
            </w:pPr>
            <w:r w:rsidRPr="006A2DC8">
              <w:rPr>
                <w:rFonts w:ascii="Times New Roman" w:hAnsi="Times New Roman" w:cs="Times New Roman"/>
              </w:rPr>
              <w:t>High performance</w:t>
            </w:r>
          </w:p>
        </w:tc>
      </w:tr>
    </w:tbl>
    <w:p w14:paraId="107CFC15" w14:textId="77777777" w:rsidR="00CD467E" w:rsidRPr="006A2DC8" w:rsidRDefault="00CD467E" w:rsidP="00E372B7">
      <w:pPr>
        <w:rPr>
          <w:rFonts w:ascii="Times New Roman" w:hAnsi="Times New Roman" w:cs="Times New Roman"/>
        </w:rPr>
      </w:pPr>
    </w:p>
    <w:sectPr w:rsidR="00CD467E" w:rsidRPr="006A2DC8" w:rsidSect="005F6E68">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A01DA" w14:textId="77777777" w:rsidR="0061514C" w:rsidRDefault="0061514C" w:rsidP="00130827">
      <w:pPr>
        <w:spacing w:line="240" w:lineRule="auto"/>
      </w:pPr>
      <w:r>
        <w:separator/>
      </w:r>
    </w:p>
  </w:endnote>
  <w:endnote w:type="continuationSeparator" w:id="0">
    <w:p w14:paraId="60D3558D" w14:textId="77777777" w:rsidR="0061514C" w:rsidRDefault="0061514C" w:rsidP="00130827">
      <w:pPr>
        <w:spacing w:line="240" w:lineRule="auto"/>
      </w:pPr>
      <w:r>
        <w:continuationSeparator/>
      </w:r>
    </w:p>
  </w:endnote>
  <w:endnote w:type="continuationNotice" w:id="1">
    <w:p w14:paraId="7985F5E7" w14:textId="77777777" w:rsidR="0061514C" w:rsidRDefault="0061514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10DD7" w14:textId="77777777" w:rsidR="0061514C" w:rsidRDefault="0061514C" w:rsidP="00130827">
      <w:pPr>
        <w:spacing w:line="240" w:lineRule="auto"/>
      </w:pPr>
      <w:r>
        <w:separator/>
      </w:r>
    </w:p>
  </w:footnote>
  <w:footnote w:type="continuationSeparator" w:id="0">
    <w:p w14:paraId="209599AC" w14:textId="77777777" w:rsidR="0061514C" w:rsidRDefault="0061514C" w:rsidP="00130827">
      <w:pPr>
        <w:spacing w:line="240" w:lineRule="auto"/>
      </w:pPr>
      <w:r>
        <w:continuationSeparator/>
      </w:r>
    </w:p>
  </w:footnote>
  <w:footnote w:type="continuationNotice" w:id="1">
    <w:p w14:paraId="619C2AB6" w14:textId="77777777" w:rsidR="0061514C" w:rsidRDefault="0061514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05C"/>
    <w:multiLevelType w:val="hybridMultilevel"/>
    <w:tmpl w:val="B67A088E"/>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1" w15:restartNumberingAfterBreak="0">
    <w:nsid w:val="01787B9B"/>
    <w:multiLevelType w:val="hybridMultilevel"/>
    <w:tmpl w:val="FF063B4C"/>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2" w15:restartNumberingAfterBreak="0">
    <w:nsid w:val="01DF0636"/>
    <w:multiLevelType w:val="hybridMultilevel"/>
    <w:tmpl w:val="8E48C8BE"/>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3" w15:restartNumberingAfterBreak="0">
    <w:nsid w:val="034B1597"/>
    <w:multiLevelType w:val="hybridMultilevel"/>
    <w:tmpl w:val="E7BA59A6"/>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4" w15:restartNumberingAfterBreak="0">
    <w:nsid w:val="04A43A66"/>
    <w:multiLevelType w:val="hybridMultilevel"/>
    <w:tmpl w:val="C8249E18"/>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5" w15:restartNumberingAfterBreak="0">
    <w:nsid w:val="08E55AFC"/>
    <w:multiLevelType w:val="hybridMultilevel"/>
    <w:tmpl w:val="AED6EC82"/>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6" w15:restartNumberingAfterBreak="0">
    <w:nsid w:val="09C87164"/>
    <w:multiLevelType w:val="hybridMultilevel"/>
    <w:tmpl w:val="E360937C"/>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7" w15:restartNumberingAfterBreak="0">
    <w:nsid w:val="09E37D60"/>
    <w:multiLevelType w:val="hybridMultilevel"/>
    <w:tmpl w:val="E138D4C6"/>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8" w15:restartNumberingAfterBreak="0">
    <w:nsid w:val="0B712123"/>
    <w:multiLevelType w:val="hybridMultilevel"/>
    <w:tmpl w:val="12967C90"/>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9" w15:restartNumberingAfterBreak="0">
    <w:nsid w:val="0BBD039E"/>
    <w:multiLevelType w:val="hybridMultilevel"/>
    <w:tmpl w:val="768431EC"/>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10" w15:restartNumberingAfterBreak="0">
    <w:nsid w:val="0C9F6134"/>
    <w:multiLevelType w:val="hybridMultilevel"/>
    <w:tmpl w:val="976EE012"/>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11" w15:restartNumberingAfterBreak="0">
    <w:nsid w:val="0DA224CF"/>
    <w:multiLevelType w:val="hybridMultilevel"/>
    <w:tmpl w:val="94B09D22"/>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12" w15:restartNumberingAfterBreak="0">
    <w:nsid w:val="0EE76D22"/>
    <w:multiLevelType w:val="hybridMultilevel"/>
    <w:tmpl w:val="D5F81DD4"/>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13" w15:restartNumberingAfterBreak="0">
    <w:nsid w:val="104B52BD"/>
    <w:multiLevelType w:val="hybridMultilevel"/>
    <w:tmpl w:val="2722AB44"/>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14" w15:restartNumberingAfterBreak="0">
    <w:nsid w:val="109963DB"/>
    <w:multiLevelType w:val="hybridMultilevel"/>
    <w:tmpl w:val="A7CCB24C"/>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5" w15:restartNumberingAfterBreak="0">
    <w:nsid w:val="112B5CD2"/>
    <w:multiLevelType w:val="hybridMultilevel"/>
    <w:tmpl w:val="A0E86C9C"/>
    <w:lvl w:ilvl="0" w:tplc="DB16883A">
      <w:start w:val="1"/>
      <w:numFmt w:val="decimal"/>
      <w:lvlText w:val="%1."/>
      <w:lvlJc w:val="left"/>
      <w:pPr>
        <w:ind w:left="355" w:hanging="360"/>
      </w:pPr>
      <w:rPr>
        <w:rFonts w:hint="default"/>
      </w:rPr>
    </w:lvl>
    <w:lvl w:ilvl="1" w:tplc="4C090019" w:tentative="1">
      <w:start w:val="1"/>
      <w:numFmt w:val="lowerLetter"/>
      <w:lvlText w:val="%2."/>
      <w:lvlJc w:val="left"/>
      <w:pPr>
        <w:ind w:left="1075" w:hanging="360"/>
      </w:pPr>
    </w:lvl>
    <w:lvl w:ilvl="2" w:tplc="4C09001B" w:tentative="1">
      <w:start w:val="1"/>
      <w:numFmt w:val="lowerRoman"/>
      <w:lvlText w:val="%3."/>
      <w:lvlJc w:val="right"/>
      <w:pPr>
        <w:ind w:left="1795" w:hanging="180"/>
      </w:pPr>
    </w:lvl>
    <w:lvl w:ilvl="3" w:tplc="4C09000F" w:tentative="1">
      <w:start w:val="1"/>
      <w:numFmt w:val="decimal"/>
      <w:lvlText w:val="%4."/>
      <w:lvlJc w:val="left"/>
      <w:pPr>
        <w:ind w:left="2515" w:hanging="360"/>
      </w:pPr>
    </w:lvl>
    <w:lvl w:ilvl="4" w:tplc="4C090019" w:tentative="1">
      <w:start w:val="1"/>
      <w:numFmt w:val="lowerLetter"/>
      <w:lvlText w:val="%5."/>
      <w:lvlJc w:val="left"/>
      <w:pPr>
        <w:ind w:left="3235" w:hanging="360"/>
      </w:pPr>
    </w:lvl>
    <w:lvl w:ilvl="5" w:tplc="4C09001B" w:tentative="1">
      <w:start w:val="1"/>
      <w:numFmt w:val="lowerRoman"/>
      <w:lvlText w:val="%6."/>
      <w:lvlJc w:val="right"/>
      <w:pPr>
        <w:ind w:left="3955" w:hanging="180"/>
      </w:pPr>
    </w:lvl>
    <w:lvl w:ilvl="6" w:tplc="4C09000F" w:tentative="1">
      <w:start w:val="1"/>
      <w:numFmt w:val="decimal"/>
      <w:lvlText w:val="%7."/>
      <w:lvlJc w:val="left"/>
      <w:pPr>
        <w:ind w:left="4675" w:hanging="360"/>
      </w:pPr>
    </w:lvl>
    <w:lvl w:ilvl="7" w:tplc="4C090019" w:tentative="1">
      <w:start w:val="1"/>
      <w:numFmt w:val="lowerLetter"/>
      <w:lvlText w:val="%8."/>
      <w:lvlJc w:val="left"/>
      <w:pPr>
        <w:ind w:left="5395" w:hanging="360"/>
      </w:pPr>
    </w:lvl>
    <w:lvl w:ilvl="8" w:tplc="4C09001B" w:tentative="1">
      <w:start w:val="1"/>
      <w:numFmt w:val="lowerRoman"/>
      <w:lvlText w:val="%9."/>
      <w:lvlJc w:val="right"/>
      <w:pPr>
        <w:ind w:left="6115" w:hanging="180"/>
      </w:pPr>
    </w:lvl>
  </w:abstractNum>
  <w:abstractNum w:abstractNumId="16" w15:restartNumberingAfterBreak="0">
    <w:nsid w:val="12E6444D"/>
    <w:multiLevelType w:val="hybridMultilevel"/>
    <w:tmpl w:val="AD54E2D4"/>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17" w15:restartNumberingAfterBreak="0">
    <w:nsid w:val="1340384C"/>
    <w:multiLevelType w:val="hybridMultilevel"/>
    <w:tmpl w:val="6A72EDB8"/>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18" w15:restartNumberingAfterBreak="0">
    <w:nsid w:val="135276F0"/>
    <w:multiLevelType w:val="hybridMultilevel"/>
    <w:tmpl w:val="DB84FAF6"/>
    <w:lvl w:ilvl="0" w:tplc="4C090015">
      <w:start w:val="13"/>
      <w:numFmt w:val="upperLetter"/>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19" w15:restartNumberingAfterBreak="0">
    <w:nsid w:val="13FF60D9"/>
    <w:multiLevelType w:val="hybridMultilevel"/>
    <w:tmpl w:val="3DE256A8"/>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20" w15:restartNumberingAfterBreak="0">
    <w:nsid w:val="14D30D8A"/>
    <w:multiLevelType w:val="hybridMultilevel"/>
    <w:tmpl w:val="F648E356"/>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21" w15:restartNumberingAfterBreak="0">
    <w:nsid w:val="16D471BC"/>
    <w:multiLevelType w:val="hybridMultilevel"/>
    <w:tmpl w:val="347A904E"/>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22" w15:restartNumberingAfterBreak="0">
    <w:nsid w:val="1AD9347C"/>
    <w:multiLevelType w:val="hybridMultilevel"/>
    <w:tmpl w:val="21BA6480"/>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23" w15:restartNumberingAfterBreak="0">
    <w:nsid w:val="1D324CE6"/>
    <w:multiLevelType w:val="hybridMultilevel"/>
    <w:tmpl w:val="25326446"/>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24" w15:restartNumberingAfterBreak="0">
    <w:nsid w:val="1D9B0288"/>
    <w:multiLevelType w:val="hybridMultilevel"/>
    <w:tmpl w:val="80000588"/>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25" w15:restartNumberingAfterBreak="0">
    <w:nsid w:val="20F937A9"/>
    <w:multiLevelType w:val="hybridMultilevel"/>
    <w:tmpl w:val="5F24477A"/>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26" w15:restartNumberingAfterBreak="0">
    <w:nsid w:val="21365578"/>
    <w:multiLevelType w:val="hybridMultilevel"/>
    <w:tmpl w:val="614E796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7" w15:restartNumberingAfterBreak="0">
    <w:nsid w:val="215203DE"/>
    <w:multiLevelType w:val="hybridMultilevel"/>
    <w:tmpl w:val="88A83BB8"/>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28" w15:restartNumberingAfterBreak="0">
    <w:nsid w:val="22A07B44"/>
    <w:multiLevelType w:val="hybridMultilevel"/>
    <w:tmpl w:val="A1C6D0FE"/>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29" w15:restartNumberingAfterBreak="0">
    <w:nsid w:val="26037E6B"/>
    <w:multiLevelType w:val="hybridMultilevel"/>
    <w:tmpl w:val="327C103E"/>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30" w15:restartNumberingAfterBreak="0">
    <w:nsid w:val="27AB1827"/>
    <w:multiLevelType w:val="hybridMultilevel"/>
    <w:tmpl w:val="3F88C06E"/>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31" w15:restartNumberingAfterBreak="0">
    <w:nsid w:val="29014DC6"/>
    <w:multiLevelType w:val="hybridMultilevel"/>
    <w:tmpl w:val="E40C40F4"/>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32" w15:restartNumberingAfterBreak="0">
    <w:nsid w:val="2BED655B"/>
    <w:multiLevelType w:val="hybridMultilevel"/>
    <w:tmpl w:val="15D84506"/>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33" w15:restartNumberingAfterBreak="0">
    <w:nsid w:val="2F447EF0"/>
    <w:multiLevelType w:val="hybridMultilevel"/>
    <w:tmpl w:val="1FC05BFE"/>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34" w15:restartNumberingAfterBreak="0">
    <w:nsid w:val="2FF03ACC"/>
    <w:multiLevelType w:val="hybridMultilevel"/>
    <w:tmpl w:val="F968D5C8"/>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35" w15:restartNumberingAfterBreak="0">
    <w:nsid w:val="323F622E"/>
    <w:multiLevelType w:val="hybridMultilevel"/>
    <w:tmpl w:val="16480C78"/>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36" w15:restartNumberingAfterBreak="0">
    <w:nsid w:val="329B15FD"/>
    <w:multiLevelType w:val="hybridMultilevel"/>
    <w:tmpl w:val="13F86716"/>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37" w15:restartNumberingAfterBreak="0">
    <w:nsid w:val="359016A6"/>
    <w:multiLevelType w:val="hybridMultilevel"/>
    <w:tmpl w:val="70BE91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6F62882"/>
    <w:multiLevelType w:val="hybridMultilevel"/>
    <w:tmpl w:val="7FD22454"/>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39" w15:restartNumberingAfterBreak="0">
    <w:nsid w:val="3A1167C4"/>
    <w:multiLevelType w:val="hybridMultilevel"/>
    <w:tmpl w:val="77021C8E"/>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0" w15:restartNumberingAfterBreak="0">
    <w:nsid w:val="3B126C9A"/>
    <w:multiLevelType w:val="hybridMultilevel"/>
    <w:tmpl w:val="9D90155C"/>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41" w15:restartNumberingAfterBreak="0">
    <w:nsid w:val="419D7262"/>
    <w:multiLevelType w:val="hybridMultilevel"/>
    <w:tmpl w:val="DA6E6D78"/>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42" w15:restartNumberingAfterBreak="0">
    <w:nsid w:val="479D1F17"/>
    <w:multiLevelType w:val="hybridMultilevel"/>
    <w:tmpl w:val="49688FD8"/>
    <w:lvl w:ilvl="0" w:tplc="DA581AD6">
      <w:start w:val="1"/>
      <w:numFmt w:val="decimal"/>
      <w:lvlText w:val="%1."/>
      <w:lvlJc w:val="left"/>
      <w:pPr>
        <w:ind w:left="360" w:hanging="360"/>
      </w:pPr>
      <w:rPr>
        <w:rFonts w:ascii="Arial" w:eastAsia="Arial" w:hAnsi="Arial" w:cs="Arial"/>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43" w15:restartNumberingAfterBreak="0">
    <w:nsid w:val="4A2D5452"/>
    <w:multiLevelType w:val="hybridMultilevel"/>
    <w:tmpl w:val="88BAED38"/>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44" w15:restartNumberingAfterBreak="0">
    <w:nsid w:val="4C69161D"/>
    <w:multiLevelType w:val="hybridMultilevel"/>
    <w:tmpl w:val="11D0E07E"/>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5" w15:restartNumberingAfterBreak="0">
    <w:nsid w:val="4F7E5CD7"/>
    <w:multiLevelType w:val="hybridMultilevel"/>
    <w:tmpl w:val="CCDA6E8C"/>
    <w:lvl w:ilvl="0" w:tplc="4C090015">
      <w:start w:val="13"/>
      <w:numFmt w:val="upperLetter"/>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6" w15:restartNumberingAfterBreak="0">
    <w:nsid w:val="535776A0"/>
    <w:multiLevelType w:val="hybridMultilevel"/>
    <w:tmpl w:val="81900ABA"/>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47" w15:restartNumberingAfterBreak="0">
    <w:nsid w:val="558765FE"/>
    <w:multiLevelType w:val="hybridMultilevel"/>
    <w:tmpl w:val="1FCC5A52"/>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48" w15:restartNumberingAfterBreak="0">
    <w:nsid w:val="56E0098B"/>
    <w:multiLevelType w:val="hybridMultilevel"/>
    <w:tmpl w:val="62887A60"/>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9" w15:restartNumberingAfterBreak="0">
    <w:nsid w:val="5E55320B"/>
    <w:multiLevelType w:val="hybridMultilevel"/>
    <w:tmpl w:val="EB5E2EC2"/>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50" w15:restartNumberingAfterBreak="0">
    <w:nsid w:val="622B656A"/>
    <w:multiLevelType w:val="hybridMultilevel"/>
    <w:tmpl w:val="83BAD7F8"/>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51" w15:restartNumberingAfterBreak="0">
    <w:nsid w:val="69053905"/>
    <w:multiLevelType w:val="hybridMultilevel"/>
    <w:tmpl w:val="FE4C2EE4"/>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52" w15:restartNumberingAfterBreak="0">
    <w:nsid w:val="69A94A97"/>
    <w:multiLevelType w:val="hybridMultilevel"/>
    <w:tmpl w:val="53BCC418"/>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53" w15:restartNumberingAfterBreak="0">
    <w:nsid w:val="6CA37E46"/>
    <w:multiLevelType w:val="hybridMultilevel"/>
    <w:tmpl w:val="87CC32AA"/>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54" w15:restartNumberingAfterBreak="0">
    <w:nsid w:val="6E934A0E"/>
    <w:multiLevelType w:val="hybridMultilevel"/>
    <w:tmpl w:val="1B60A6B0"/>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5" w15:restartNumberingAfterBreak="0">
    <w:nsid w:val="6FDB63D6"/>
    <w:multiLevelType w:val="hybridMultilevel"/>
    <w:tmpl w:val="76065490"/>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56" w15:restartNumberingAfterBreak="0">
    <w:nsid w:val="71DF4B6C"/>
    <w:multiLevelType w:val="hybridMultilevel"/>
    <w:tmpl w:val="F8F67632"/>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57" w15:restartNumberingAfterBreak="0">
    <w:nsid w:val="78911D9A"/>
    <w:multiLevelType w:val="hybridMultilevel"/>
    <w:tmpl w:val="57D4BD22"/>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58" w15:restartNumberingAfterBreak="0">
    <w:nsid w:val="7A44681D"/>
    <w:multiLevelType w:val="hybridMultilevel"/>
    <w:tmpl w:val="CDFAAF52"/>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59" w15:restartNumberingAfterBreak="0">
    <w:nsid w:val="7E252BD8"/>
    <w:multiLevelType w:val="hybridMultilevel"/>
    <w:tmpl w:val="E898A276"/>
    <w:lvl w:ilvl="0" w:tplc="4C09000F">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num w:numId="1" w16cid:durableId="1085611399">
    <w:abstractNumId w:val="42"/>
  </w:num>
  <w:num w:numId="2" w16cid:durableId="209997879">
    <w:abstractNumId w:val="33"/>
  </w:num>
  <w:num w:numId="3" w16cid:durableId="1903952979">
    <w:abstractNumId w:val="21"/>
  </w:num>
  <w:num w:numId="4" w16cid:durableId="2092115832">
    <w:abstractNumId w:val="5"/>
  </w:num>
  <w:num w:numId="5" w16cid:durableId="1065030449">
    <w:abstractNumId w:val="15"/>
  </w:num>
  <w:num w:numId="6" w16cid:durableId="2054962518">
    <w:abstractNumId w:val="39"/>
  </w:num>
  <w:num w:numId="7" w16cid:durableId="438992678">
    <w:abstractNumId w:val="54"/>
  </w:num>
  <w:num w:numId="8" w16cid:durableId="377363292">
    <w:abstractNumId w:val="10"/>
  </w:num>
  <w:num w:numId="9" w16cid:durableId="713314851">
    <w:abstractNumId w:val="16"/>
  </w:num>
  <w:num w:numId="10" w16cid:durableId="1224949519">
    <w:abstractNumId w:val="0"/>
  </w:num>
  <w:num w:numId="11" w16cid:durableId="1880241717">
    <w:abstractNumId w:val="43"/>
  </w:num>
  <w:num w:numId="12" w16cid:durableId="2067680546">
    <w:abstractNumId w:val="58"/>
  </w:num>
  <w:num w:numId="13" w16cid:durableId="709301918">
    <w:abstractNumId w:val="45"/>
  </w:num>
  <w:num w:numId="14" w16cid:durableId="1549874202">
    <w:abstractNumId w:val="22"/>
  </w:num>
  <w:num w:numId="15" w16cid:durableId="998852682">
    <w:abstractNumId w:val="47"/>
  </w:num>
  <w:num w:numId="16" w16cid:durableId="18161993">
    <w:abstractNumId w:val="13"/>
  </w:num>
  <w:num w:numId="17" w16cid:durableId="1295720364">
    <w:abstractNumId w:val="46"/>
  </w:num>
  <w:num w:numId="18" w16cid:durableId="1978605312">
    <w:abstractNumId w:val="3"/>
  </w:num>
  <w:num w:numId="19" w16cid:durableId="1845167033">
    <w:abstractNumId w:val="56"/>
  </w:num>
  <w:num w:numId="20" w16cid:durableId="1753772825">
    <w:abstractNumId w:val="11"/>
  </w:num>
  <w:num w:numId="21" w16cid:durableId="1598905488">
    <w:abstractNumId w:val="55"/>
  </w:num>
  <w:num w:numId="22" w16cid:durableId="1400441185">
    <w:abstractNumId w:val="51"/>
  </w:num>
  <w:num w:numId="23" w16cid:durableId="1732843667">
    <w:abstractNumId w:val="31"/>
  </w:num>
  <w:num w:numId="24" w16cid:durableId="448597439">
    <w:abstractNumId w:val="32"/>
  </w:num>
  <w:num w:numId="25" w16cid:durableId="527331114">
    <w:abstractNumId w:val="34"/>
  </w:num>
  <w:num w:numId="26" w16cid:durableId="374041946">
    <w:abstractNumId w:val="59"/>
  </w:num>
  <w:num w:numId="27" w16cid:durableId="2082172945">
    <w:abstractNumId w:val="23"/>
  </w:num>
  <w:num w:numId="28" w16cid:durableId="1035228582">
    <w:abstractNumId w:val="20"/>
  </w:num>
  <w:num w:numId="29" w16cid:durableId="213471907">
    <w:abstractNumId w:val="6"/>
  </w:num>
  <w:num w:numId="30" w16cid:durableId="291402595">
    <w:abstractNumId w:val="37"/>
  </w:num>
  <w:num w:numId="31" w16cid:durableId="472451038">
    <w:abstractNumId w:val="36"/>
  </w:num>
  <w:num w:numId="32" w16cid:durableId="583339002">
    <w:abstractNumId w:val="17"/>
  </w:num>
  <w:num w:numId="33" w16cid:durableId="871306919">
    <w:abstractNumId w:val="52"/>
  </w:num>
  <w:num w:numId="34" w16cid:durableId="1484392529">
    <w:abstractNumId w:val="27"/>
  </w:num>
  <w:num w:numId="35" w16cid:durableId="1352105416">
    <w:abstractNumId w:val="38"/>
  </w:num>
  <w:num w:numId="36" w16cid:durableId="665321633">
    <w:abstractNumId w:val="24"/>
  </w:num>
  <w:num w:numId="37" w16cid:durableId="615910688">
    <w:abstractNumId w:val="25"/>
  </w:num>
  <w:num w:numId="38" w16cid:durableId="1254511149">
    <w:abstractNumId w:val="2"/>
  </w:num>
  <w:num w:numId="39" w16cid:durableId="620652367">
    <w:abstractNumId w:val="29"/>
  </w:num>
  <w:num w:numId="40" w16cid:durableId="1672247277">
    <w:abstractNumId w:val="35"/>
  </w:num>
  <w:num w:numId="41" w16cid:durableId="1925721486">
    <w:abstractNumId w:val="41"/>
  </w:num>
  <w:num w:numId="42" w16cid:durableId="1389066252">
    <w:abstractNumId w:val="9"/>
  </w:num>
  <w:num w:numId="43" w16cid:durableId="1065494657">
    <w:abstractNumId w:val="30"/>
  </w:num>
  <w:num w:numId="44" w16cid:durableId="590116228">
    <w:abstractNumId w:val="8"/>
  </w:num>
  <w:num w:numId="45" w16cid:durableId="830681934">
    <w:abstractNumId w:val="1"/>
  </w:num>
  <w:num w:numId="46" w16cid:durableId="750081275">
    <w:abstractNumId w:val="49"/>
  </w:num>
  <w:num w:numId="47" w16cid:durableId="1289046448">
    <w:abstractNumId w:val="57"/>
  </w:num>
  <w:num w:numId="48" w16cid:durableId="1963227411">
    <w:abstractNumId w:val="26"/>
  </w:num>
  <w:num w:numId="49" w16cid:durableId="780878350">
    <w:abstractNumId w:val="28"/>
  </w:num>
  <w:num w:numId="50" w16cid:durableId="1599169988">
    <w:abstractNumId w:val="4"/>
  </w:num>
  <w:num w:numId="51" w16cid:durableId="20016260">
    <w:abstractNumId w:val="40"/>
  </w:num>
  <w:num w:numId="52" w16cid:durableId="1037008333">
    <w:abstractNumId w:val="12"/>
  </w:num>
  <w:num w:numId="53" w16cid:durableId="1837527328">
    <w:abstractNumId w:val="48"/>
  </w:num>
  <w:num w:numId="54" w16cid:durableId="1062093516">
    <w:abstractNumId w:val="53"/>
  </w:num>
  <w:num w:numId="55" w16cid:durableId="722172519">
    <w:abstractNumId w:val="19"/>
  </w:num>
  <w:num w:numId="56" w16cid:durableId="1057827334">
    <w:abstractNumId w:val="7"/>
  </w:num>
  <w:num w:numId="57" w16cid:durableId="158039306">
    <w:abstractNumId w:val="50"/>
  </w:num>
  <w:num w:numId="58" w16cid:durableId="232130596">
    <w:abstractNumId w:val="18"/>
  </w:num>
  <w:num w:numId="59" w16cid:durableId="2096589809">
    <w:abstractNumId w:val="14"/>
  </w:num>
  <w:num w:numId="60" w16cid:durableId="39304523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8E2"/>
    <w:rsid w:val="00005925"/>
    <w:rsid w:val="00007A91"/>
    <w:rsid w:val="00007D63"/>
    <w:rsid w:val="00007E99"/>
    <w:rsid w:val="00011113"/>
    <w:rsid w:val="00011826"/>
    <w:rsid w:val="000123A6"/>
    <w:rsid w:val="00012BBE"/>
    <w:rsid w:val="00015A9D"/>
    <w:rsid w:val="00015DC6"/>
    <w:rsid w:val="00015E53"/>
    <w:rsid w:val="00020831"/>
    <w:rsid w:val="00022D0E"/>
    <w:rsid w:val="000237A4"/>
    <w:rsid w:val="00024545"/>
    <w:rsid w:val="000257E4"/>
    <w:rsid w:val="00026EC1"/>
    <w:rsid w:val="00031352"/>
    <w:rsid w:val="00031CCF"/>
    <w:rsid w:val="00031E18"/>
    <w:rsid w:val="00032010"/>
    <w:rsid w:val="00035975"/>
    <w:rsid w:val="000470BC"/>
    <w:rsid w:val="00047CC3"/>
    <w:rsid w:val="00050D36"/>
    <w:rsid w:val="00052D5B"/>
    <w:rsid w:val="000538B3"/>
    <w:rsid w:val="000549E0"/>
    <w:rsid w:val="000570E5"/>
    <w:rsid w:val="00062A60"/>
    <w:rsid w:val="00066F75"/>
    <w:rsid w:val="00067389"/>
    <w:rsid w:val="00067B38"/>
    <w:rsid w:val="00067E59"/>
    <w:rsid w:val="00070937"/>
    <w:rsid w:val="00071E5D"/>
    <w:rsid w:val="00074033"/>
    <w:rsid w:val="0007593A"/>
    <w:rsid w:val="00082BD6"/>
    <w:rsid w:val="00085179"/>
    <w:rsid w:val="0009139A"/>
    <w:rsid w:val="00091F72"/>
    <w:rsid w:val="000924BD"/>
    <w:rsid w:val="000953CA"/>
    <w:rsid w:val="000A1127"/>
    <w:rsid w:val="000A239A"/>
    <w:rsid w:val="000A5108"/>
    <w:rsid w:val="000A51BF"/>
    <w:rsid w:val="000A59E1"/>
    <w:rsid w:val="000A661E"/>
    <w:rsid w:val="000A7902"/>
    <w:rsid w:val="000B008C"/>
    <w:rsid w:val="000B423D"/>
    <w:rsid w:val="000B6B1E"/>
    <w:rsid w:val="000B7D72"/>
    <w:rsid w:val="000C31D2"/>
    <w:rsid w:val="000C35AD"/>
    <w:rsid w:val="000C54E9"/>
    <w:rsid w:val="000D1BA8"/>
    <w:rsid w:val="000D5473"/>
    <w:rsid w:val="000E1E43"/>
    <w:rsid w:val="000E319C"/>
    <w:rsid w:val="000E38B4"/>
    <w:rsid w:val="000E4798"/>
    <w:rsid w:val="000E6F78"/>
    <w:rsid w:val="000E7B8C"/>
    <w:rsid w:val="000F02CE"/>
    <w:rsid w:val="000F0C1C"/>
    <w:rsid w:val="000F27DE"/>
    <w:rsid w:val="000F44A6"/>
    <w:rsid w:val="000F63C0"/>
    <w:rsid w:val="00101CFB"/>
    <w:rsid w:val="00103146"/>
    <w:rsid w:val="00106231"/>
    <w:rsid w:val="00106F28"/>
    <w:rsid w:val="00114F46"/>
    <w:rsid w:val="00117C61"/>
    <w:rsid w:val="0012230D"/>
    <w:rsid w:val="00124DE8"/>
    <w:rsid w:val="001255C7"/>
    <w:rsid w:val="00125D6E"/>
    <w:rsid w:val="00130827"/>
    <w:rsid w:val="0013155C"/>
    <w:rsid w:val="00136D3F"/>
    <w:rsid w:val="00137378"/>
    <w:rsid w:val="00137B6C"/>
    <w:rsid w:val="00140B15"/>
    <w:rsid w:val="001423BD"/>
    <w:rsid w:val="00142A25"/>
    <w:rsid w:val="00143214"/>
    <w:rsid w:val="0014386A"/>
    <w:rsid w:val="001474F0"/>
    <w:rsid w:val="00151DDF"/>
    <w:rsid w:val="001529E9"/>
    <w:rsid w:val="00152FF7"/>
    <w:rsid w:val="001535FD"/>
    <w:rsid w:val="0015586B"/>
    <w:rsid w:val="00160D70"/>
    <w:rsid w:val="0016202B"/>
    <w:rsid w:val="00162455"/>
    <w:rsid w:val="001670AE"/>
    <w:rsid w:val="00176202"/>
    <w:rsid w:val="0017626C"/>
    <w:rsid w:val="00184E1C"/>
    <w:rsid w:val="00190D2A"/>
    <w:rsid w:val="00191017"/>
    <w:rsid w:val="001946D9"/>
    <w:rsid w:val="00195837"/>
    <w:rsid w:val="001A16B5"/>
    <w:rsid w:val="001A25B9"/>
    <w:rsid w:val="001A2BFC"/>
    <w:rsid w:val="001A41AE"/>
    <w:rsid w:val="001A4454"/>
    <w:rsid w:val="001A4B85"/>
    <w:rsid w:val="001A4D6B"/>
    <w:rsid w:val="001B1DCA"/>
    <w:rsid w:val="001C0E44"/>
    <w:rsid w:val="001C2B6B"/>
    <w:rsid w:val="001C45A4"/>
    <w:rsid w:val="001C668D"/>
    <w:rsid w:val="001C6FF0"/>
    <w:rsid w:val="001D2BF2"/>
    <w:rsid w:val="001D328F"/>
    <w:rsid w:val="001D4ABB"/>
    <w:rsid w:val="001E0E85"/>
    <w:rsid w:val="001E12B2"/>
    <w:rsid w:val="001E2199"/>
    <w:rsid w:val="001E513B"/>
    <w:rsid w:val="001E6B28"/>
    <w:rsid w:val="001E6FD7"/>
    <w:rsid w:val="001F1F69"/>
    <w:rsid w:val="001F270F"/>
    <w:rsid w:val="001F285D"/>
    <w:rsid w:val="001F6E10"/>
    <w:rsid w:val="001F7D5E"/>
    <w:rsid w:val="00211F64"/>
    <w:rsid w:val="002140FB"/>
    <w:rsid w:val="0021424D"/>
    <w:rsid w:val="002151FC"/>
    <w:rsid w:val="00224719"/>
    <w:rsid w:val="002269EA"/>
    <w:rsid w:val="00227AAD"/>
    <w:rsid w:val="00232077"/>
    <w:rsid w:val="00240280"/>
    <w:rsid w:val="00246C7F"/>
    <w:rsid w:val="00251579"/>
    <w:rsid w:val="00256078"/>
    <w:rsid w:val="00260E8B"/>
    <w:rsid w:val="0026178E"/>
    <w:rsid w:val="00261957"/>
    <w:rsid w:val="00264B34"/>
    <w:rsid w:val="00267109"/>
    <w:rsid w:val="002765DC"/>
    <w:rsid w:val="00280043"/>
    <w:rsid w:val="00280B48"/>
    <w:rsid w:val="00281C46"/>
    <w:rsid w:val="00282075"/>
    <w:rsid w:val="0028457D"/>
    <w:rsid w:val="0028491A"/>
    <w:rsid w:val="002875BB"/>
    <w:rsid w:val="002A41F8"/>
    <w:rsid w:val="002D13D8"/>
    <w:rsid w:val="002D164B"/>
    <w:rsid w:val="002D217A"/>
    <w:rsid w:val="002D4208"/>
    <w:rsid w:val="002E7D0E"/>
    <w:rsid w:val="002F1375"/>
    <w:rsid w:val="002F4B8E"/>
    <w:rsid w:val="002F4C47"/>
    <w:rsid w:val="002F619C"/>
    <w:rsid w:val="00304EE6"/>
    <w:rsid w:val="0030625F"/>
    <w:rsid w:val="00310B23"/>
    <w:rsid w:val="00310E35"/>
    <w:rsid w:val="00310E69"/>
    <w:rsid w:val="00311B49"/>
    <w:rsid w:val="00312E4B"/>
    <w:rsid w:val="00312FBF"/>
    <w:rsid w:val="00313D22"/>
    <w:rsid w:val="00316896"/>
    <w:rsid w:val="00316C19"/>
    <w:rsid w:val="00324947"/>
    <w:rsid w:val="00325692"/>
    <w:rsid w:val="00325D25"/>
    <w:rsid w:val="00327396"/>
    <w:rsid w:val="003307CE"/>
    <w:rsid w:val="00331ECC"/>
    <w:rsid w:val="00332CB8"/>
    <w:rsid w:val="00332ECC"/>
    <w:rsid w:val="00340BCD"/>
    <w:rsid w:val="00343AC6"/>
    <w:rsid w:val="003459DB"/>
    <w:rsid w:val="00346F3B"/>
    <w:rsid w:val="00346F47"/>
    <w:rsid w:val="00347BC2"/>
    <w:rsid w:val="00350E4F"/>
    <w:rsid w:val="00351BD5"/>
    <w:rsid w:val="00353149"/>
    <w:rsid w:val="0036223F"/>
    <w:rsid w:val="00364369"/>
    <w:rsid w:val="00366DAB"/>
    <w:rsid w:val="003722F1"/>
    <w:rsid w:val="00373A65"/>
    <w:rsid w:val="00377651"/>
    <w:rsid w:val="00377923"/>
    <w:rsid w:val="00380320"/>
    <w:rsid w:val="00380670"/>
    <w:rsid w:val="00381824"/>
    <w:rsid w:val="00383AEB"/>
    <w:rsid w:val="00386764"/>
    <w:rsid w:val="003869E5"/>
    <w:rsid w:val="00387088"/>
    <w:rsid w:val="00392236"/>
    <w:rsid w:val="003928DD"/>
    <w:rsid w:val="003930A9"/>
    <w:rsid w:val="00396439"/>
    <w:rsid w:val="003A0C1B"/>
    <w:rsid w:val="003A2B80"/>
    <w:rsid w:val="003A2F70"/>
    <w:rsid w:val="003A3158"/>
    <w:rsid w:val="003A3E6D"/>
    <w:rsid w:val="003A6392"/>
    <w:rsid w:val="003A6BBB"/>
    <w:rsid w:val="003A7BA3"/>
    <w:rsid w:val="003B0C0A"/>
    <w:rsid w:val="003B10AA"/>
    <w:rsid w:val="003B2402"/>
    <w:rsid w:val="003B3F19"/>
    <w:rsid w:val="003B4B88"/>
    <w:rsid w:val="003B5C1A"/>
    <w:rsid w:val="003B5EF5"/>
    <w:rsid w:val="003B7237"/>
    <w:rsid w:val="003C1A6B"/>
    <w:rsid w:val="003C4403"/>
    <w:rsid w:val="003C6708"/>
    <w:rsid w:val="003C7AA1"/>
    <w:rsid w:val="003D1639"/>
    <w:rsid w:val="003D4E67"/>
    <w:rsid w:val="003D6E7A"/>
    <w:rsid w:val="003E002E"/>
    <w:rsid w:val="003E0277"/>
    <w:rsid w:val="003E2796"/>
    <w:rsid w:val="003E3AC8"/>
    <w:rsid w:val="003E4589"/>
    <w:rsid w:val="003E464F"/>
    <w:rsid w:val="003F26FC"/>
    <w:rsid w:val="003F2EA0"/>
    <w:rsid w:val="003F3FC5"/>
    <w:rsid w:val="003F4699"/>
    <w:rsid w:val="003F7815"/>
    <w:rsid w:val="003F7C6E"/>
    <w:rsid w:val="0040074D"/>
    <w:rsid w:val="00400D8C"/>
    <w:rsid w:val="00405785"/>
    <w:rsid w:val="004100B3"/>
    <w:rsid w:val="00413691"/>
    <w:rsid w:val="004144AF"/>
    <w:rsid w:val="004144DE"/>
    <w:rsid w:val="00416DCE"/>
    <w:rsid w:val="00422859"/>
    <w:rsid w:val="0042556F"/>
    <w:rsid w:val="004303FA"/>
    <w:rsid w:val="0043156A"/>
    <w:rsid w:val="00431907"/>
    <w:rsid w:val="00434D22"/>
    <w:rsid w:val="00436BD7"/>
    <w:rsid w:val="00437BAD"/>
    <w:rsid w:val="004414EE"/>
    <w:rsid w:val="00441A0D"/>
    <w:rsid w:val="004425BD"/>
    <w:rsid w:val="00443E79"/>
    <w:rsid w:val="00444990"/>
    <w:rsid w:val="00446BF5"/>
    <w:rsid w:val="00447E41"/>
    <w:rsid w:val="00450583"/>
    <w:rsid w:val="00450CE6"/>
    <w:rsid w:val="0045158F"/>
    <w:rsid w:val="004537DF"/>
    <w:rsid w:val="0045477C"/>
    <w:rsid w:val="00456475"/>
    <w:rsid w:val="004566E1"/>
    <w:rsid w:val="0046510D"/>
    <w:rsid w:val="00466079"/>
    <w:rsid w:val="00472087"/>
    <w:rsid w:val="00474295"/>
    <w:rsid w:val="00475660"/>
    <w:rsid w:val="004763BF"/>
    <w:rsid w:val="00477C67"/>
    <w:rsid w:val="00481486"/>
    <w:rsid w:val="00482372"/>
    <w:rsid w:val="004873B7"/>
    <w:rsid w:val="00490432"/>
    <w:rsid w:val="0049096F"/>
    <w:rsid w:val="004942D5"/>
    <w:rsid w:val="004A07F9"/>
    <w:rsid w:val="004A5B43"/>
    <w:rsid w:val="004A6482"/>
    <w:rsid w:val="004A65C9"/>
    <w:rsid w:val="004A6BCE"/>
    <w:rsid w:val="004A779E"/>
    <w:rsid w:val="004B0604"/>
    <w:rsid w:val="004B167C"/>
    <w:rsid w:val="004B1F42"/>
    <w:rsid w:val="004B26A1"/>
    <w:rsid w:val="004B47F9"/>
    <w:rsid w:val="004B6C1D"/>
    <w:rsid w:val="004B6F88"/>
    <w:rsid w:val="004B7AD1"/>
    <w:rsid w:val="004C1B95"/>
    <w:rsid w:val="004C1CF1"/>
    <w:rsid w:val="004C1E85"/>
    <w:rsid w:val="004C36E9"/>
    <w:rsid w:val="004C5D25"/>
    <w:rsid w:val="004C6650"/>
    <w:rsid w:val="004C6B22"/>
    <w:rsid w:val="004D118B"/>
    <w:rsid w:val="004D21FB"/>
    <w:rsid w:val="004D3C12"/>
    <w:rsid w:val="004D45C0"/>
    <w:rsid w:val="004D79E1"/>
    <w:rsid w:val="004E0BD2"/>
    <w:rsid w:val="004E39AD"/>
    <w:rsid w:val="004E4950"/>
    <w:rsid w:val="004E5796"/>
    <w:rsid w:val="004E5F7F"/>
    <w:rsid w:val="004F0043"/>
    <w:rsid w:val="004F1007"/>
    <w:rsid w:val="004F24B7"/>
    <w:rsid w:val="004F25F5"/>
    <w:rsid w:val="004F2FB4"/>
    <w:rsid w:val="004F3006"/>
    <w:rsid w:val="004F3BBC"/>
    <w:rsid w:val="004F50CD"/>
    <w:rsid w:val="004F7135"/>
    <w:rsid w:val="00501097"/>
    <w:rsid w:val="0050309D"/>
    <w:rsid w:val="00503F45"/>
    <w:rsid w:val="00504FA0"/>
    <w:rsid w:val="00510F61"/>
    <w:rsid w:val="00520E1C"/>
    <w:rsid w:val="0052298B"/>
    <w:rsid w:val="00525208"/>
    <w:rsid w:val="00527DF1"/>
    <w:rsid w:val="0053283B"/>
    <w:rsid w:val="0053412E"/>
    <w:rsid w:val="005368F8"/>
    <w:rsid w:val="00537183"/>
    <w:rsid w:val="00537728"/>
    <w:rsid w:val="005379AF"/>
    <w:rsid w:val="005454DA"/>
    <w:rsid w:val="0054699F"/>
    <w:rsid w:val="00546F80"/>
    <w:rsid w:val="00551A5C"/>
    <w:rsid w:val="00552E09"/>
    <w:rsid w:val="00556192"/>
    <w:rsid w:val="005606FA"/>
    <w:rsid w:val="00560F91"/>
    <w:rsid w:val="005619FD"/>
    <w:rsid w:val="00566527"/>
    <w:rsid w:val="00572039"/>
    <w:rsid w:val="00572320"/>
    <w:rsid w:val="00573239"/>
    <w:rsid w:val="00575B28"/>
    <w:rsid w:val="00576AAD"/>
    <w:rsid w:val="0057788E"/>
    <w:rsid w:val="00581128"/>
    <w:rsid w:val="00581C3F"/>
    <w:rsid w:val="0058757A"/>
    <w:rsid w:val="00591345"/>
    <w:rsid w:val="0059201C"/>
    <w:rsid w:val="00593F9A"/>
    <w:rsid w:val="005963CD"/>
    <w:rsid w:val="00597E15"/>
    <w:rsid w:val="005A2330"/>
    <w:rsid w:val="005A6068"/>
    <w:rsid w:val="005A64A7"/>
    <w:rsid w:val="005B1C70"/>
    <w:rsid w:val="005B4844"/>
    <w:rsid w:val="005B6A5B"/>
    <w:rsid w:val="005C1DF5"/>
    <w:rsid w:val="005C2929"/>
    <w:rsid w:val="005C6FCD"/>
    <w:rsid w:val="005D4CF7"/>
    <w:rsid w:val="005D66DC"/>
    <w:rsid w:val="005D67D5"/>
    <w:rsid w:val="005D6B99"/>
    <w:rsid w:val="005D7938"/>
    <w:rsid w:val="005E253A"/>
    <w:rsid w:val="005E430D"/>
    <w:rsid w:val="005E4CE5"/>
    <w:rsid w:val="005F1F1A"/>
    <w:rsid w:val="005F271D"/>
    <w:rsid w:val="005F616E"/>
    <w:rsid w:val="005F6E68"/>
    <w:rsid w:val="006041E2"/>
    <w:rsid w:val="006070FC"/>
    <w:rsid w:val="0061042C"/>
    <w:rsid w:val="006134FF"/>
    <w:rsid w:val="00613DC6"/>
    <w:rsid w:val="0061514C"/>
    <w:rsid w:val="006152D5"/>
    <w:rsid w:val="00620F4D"/>
    <w:rsid w:val="00622E88"/>
    <w:rsid w:val="00625FD1"/>
    <w:rsid w:val="00626228"/>
    <w:rsid w:val="0063093A"/>
    <w:rsid w:val="006310A9"/>
    <w:rsid w:val="00632D77"/>
    <w:rsid w:val="006347AE"/>
    <w:rsid w:val="006371B7"/>
    <w:rsid w:val="0063732F"/>
    <w:rsid w:val="00640A5D"/>
    <w:rsid w:val="00641B84"/>
    <w:rsid w:val="006468F8"/>
    <w:rsid w:val="0065261B"/>
    <w:rsid w:val="00654934"/>
    <w:rsid w:val="00657E23"/>
    <w:rsid w:val="006631C0"/>
    <w:rsid w:val="00663306"/>
    <w:rsid w:val="00667394"/>
    <w:rsid w:val="00672AF2"/>
    <w:rsid w:val="006773A8"/>
    <w:rsid w:val="00682AAA"/>
    <w:rsid w:val="00685552"/>
    <w:rsid w:val="00694570"/>
    <w:rsid w:val="006A2DC8"/>
    <w:rsid w:val="006A6C4F"/>
    <w:rsid w:val="006B218E"/>
    <w:rsid w:val="006B27EA"/>
    <w:rsid w:val="006B3F4E"/>
    <w:rsid w:val="006B46F6"/>
    <w:rsid w:val="006B5447"/>
    <w:rsid w:val="006B5886"/>
    <w:rsid w:val="006C5ADC"/>
    <w:rsid w:val="006C5B67"/>
    <w:rsid w:val="006D3088"/>
    <w:rsid w:val="006D451D"/>
    <w:rsid w:val="006D53AE"/>
    <w:rsid w:val="006D7013"/>
    <w:rsid w:val="006D7686"/>
    <w:rsid w:val="006E11E3"/>
    <w:rsid w:val="006E16EB"/>
    <w:rsid w:val="006E30CB"/>
    <w:rsid w:val="006E40D7"/>
    <w:rsid w:val="006E5304"/>
    <w:rsid w:val="006E6857"/>
    <w:rsid w:val="006F0965"/>
    <w:rsid w:val="006F273F"/>
    <w:rsid w:val="006F2DC0"/>
    <w:rsid w:val="006F4B00"/>
    <w:rsid w:val="006F6B01"/>
    <w:rsid w:val="007012A9"/>
    <w:rsid w:val="007049B2"/>
    <w:rsid w:val="00705279"/>
    <w:rsid w:val="00715A33"/>
    <w:rsid w:val="00721025"/>
    <w:rsid w:val="00721E38"/>
    <w:rsid w:val="0072227D"/>
    <w:rsid w:val="00723023"/>
    <w:rsid w:val="00724CAE"/>
    <w:rsid w:val="00725BB6"/>
    <w:rsid w:val="00726F14"/>
    <w:rsid w:val="007357EC"/>
    <w:rsid w:val="00735ABC"/>
    <w:rsid w:val="007375B7"/>
    <w:rsid w:val="0074158F"/>
    <w:rsid w:val="007433DA"/>
    <w:rsid w:val="00743F2A"/>
    <w:rsid w:val="00745E87"/>
    <w:rsid w:val="0074658D"/>
    <w:rsid w:val="007508B5"/>
    <w:rsid w:val="00750CE8"/>
    <w:rsid w:val="00753194"/>
    <w:rsid w:val="00754D6A"/>
    <w:rsid w:val="007551EF"/>
    <w:rsid w:val="00761A1B"/>
    <w:rsid w:val="0076591B"/>
    <w:rsid w:val="007666C8"/>
    <w:rsid w:val="00767D8D"/>
    <w:rsid w:val="007735CE"/>
    <w:rsid w:val="00773AF9"/>
    <w:rsid w:val="0077659F"/>
    <w:rsid w:val="00780A53"/>
    <w:rsid w:val="00782E63"/>
    <w:rsid w:val="007851CC"/>
    <w:rsid w:val="0078701E"/>
    <w:rsid w:val="007A0AF8"/>
    <w:rsid w:val="007A1AB9"/>
    <w:rsid w:val="007A337D"/>
    <w:rsid w:val="007A3DE9"/>
    <w:rsid w:val="007B25CD"/>
    <w:rsid w:val="007B2713"/>
    <w:rsid w:val="007B2F2E"/>
    <w:rsid w:val="007B3F71"/>
    <w:rsid w:val="007B5C12"/>
    <w:rsid w:val="007C1C6E"/>
    <w:rsid w:val="007D0871"/>
    <w:rsid w:val="007D08B2"/>
    <w:rsid w:val="007D337B"/>
    <w:rsid w:val="007D3939"/>
    <w:rsid w:val="007D4648"/>
    <w:rsid w:val="007D53CF"/>
    <w:rsid w:val="007D54A0"/>
    <w:rsid w:val="007D6D76"/>
    <w:rsid w:val="007D7455"/>
    <w:rsid w:val="007D7484"/>
    <w:rsid w:val="007D7767"/>
    <w:rsid w:val="007D77CE"/>
    <w:rsid w:val="007E0A13"/>
    <w:rsid w:val="007E18F1"/>
    <w:rsid w:val="007E1926"/>
    <w:rsid w:val="007F158F"/>
    <w:rsid w:val="007F4145"/>
    <w:rsid w:val="007F4987"/>
    <w:rsid w:val="007F5D67"/>
    <w:rsid w:val="00803154"/>
    <w:rsid w:val="008034F1"/>
    <w:rsid w:val="0080378D"/>
    <w:rsid w:val="00805A02"/>
    <w:rsid w:val="0080686E"/>
    <w:rsid w:val="00810ED4"/>
    <w:rsid w:val="0081150A"/>
    <w:rsid w:val="008146A2"/>
    <w:rsid w:val="00816AEC"/>
    <w:rsid w:val="00822660"/>
    <w:rsid w:val="008226FF"/>
    <w:rsid w:val="00823192"/>
    <w:rsid w:val="008231A9"/>
    <w:rsid w:val="0082433D"/>
    <w:rsid w:val="00824DBA"/>
    <w:rsid w:val="008303E3"/>
    <w:rsid w:val="008329D8"/>
    <w:rsid w:val="00836705"/>
    <w:rsid w:val="00836809"/>
    <w:rsid w:val="0083688E"/>
    <w:rsid w:val="00836DF2"/>
    <w:rsid w:val="008375C7"/>
    <w:rsid w:val="00840802"/>
    <w:rsid w:val="00840A48"/>
    <w:rsid w:val="00841278"/>
    <w:rsid w:val="00841D57"/>
    <w:rsid w:val="00841D96"/>
    <w:rsid w:val="00842320"/>
    <w:rsid w:val="008433B6"/>
    <w:rsid w:val="00852400"/>
    <w:rsid w:val="008547E2"/>
    <w:rsid w:val="008551FD"/>
    <w:rsid w:val="00860012"/>
    <w:rsid w:val="00860690"/>
    <w:rsid w:val="00861217"/>
    <w:rsid w:val="008626A8"/>
    <w:rsid w:val="00864AC4"/>
    <w:rsid w:val="00864FC7"/>
    <w:rsid w:val="00866F55"/>
    <w:rsid w:val="00870924"/>
    <w:rsid w:val="0087229A"/>
    <w:rsid w:val="008750FB"/>
    <w:rsid w:val="00876D52"/>
    <w:rsid w:val="008777F7"/>
    <w:rsid w:val="008822CB"/>
    <w:rsid w:val="00883972"/>
    <w:rsid w:val="00884BE7"/>
    <w:rsid w:val="0088750B"/>
    <w:rsid w:val="00887DD4"/>
    <w:rsid w:val="0089144F"/>
    <w:rsid w:val="00891974"/>
    <w:rsid w:val="00893753"/>
    <w:rsid w:val="00896D58"/>
    <w:rsid w:val="008A2CC0"/>
    <w:rsid w:val="008A66A3"/>
    <w:rsid w:val="008A66A6"/>
    <w:rsid w:val="008A6DED"/>
    <w:rsid w:val="008A7164"/>
    <w:rsid w:val="008B53EA"/>
    <w:rsid w:val="008C1F52"/>
    <w:rsid w:val="008C2C35"/>
    <w:rsid w:val="008C2FFE"/>
    <w:rsid w:val="008C3395"/>
    <w:rsid w:val="008C3B5D"/>
    <w:rsid w:val="008C437D"/>
    <w:rsid w:val="008D083A"/>
    <w:rsid w:val="008D2C5E"/>
    <w:rsid w:val="008D395B"/>
    <w:rsid w:val="008E08DE"/>
    <w:rsid w:val="008E0A3D"/>
    <w:rsid w:val="008E6486"/>
    <w:rsid w:val="008F0EF7"/>
    <w:rsid w:val="008F206B"/>
    <w:rsid w:val="008F35CB"/>
    <w:rsid w:val="008F64D5"/>
    <w:rsid w:val="008F70D3"/>
    <w:rsid w:val="008F7FCF"/>
    <w:rsid w:val="00900247"/>
    <w:rsid w:val="009028BF"/>
    <w:rsid w:val="00904AF6"/>
    <w:rsid w:val="00906339"/>
    <w:rsid w:val="00906C3E"/>
    <w:rsid w:val="00914FEC"/>
    <w:rsid w:val="00920553"/>
    <w:rsid w:val="009216BE"/>
    <w:rsid w:val="00922E7E"/>
    <w:rsid w:val="00925014"/>
    <w:rsid w:val="009278EF"/>
    <w:rsid w:val="00933175"/>
    <w:rsid w:val="009359C9"/>
    <w:rsid w:val="00942A47"/>
    <w:rsid w:val="00943951"/>
    <w:rsid w:val="00946436"/>
    <w:rsid w:val="009558F6"/>
    <w:rsid w:val="00962FE4"/>
    <w:rsid w:val="009630E0"/>
    <w:rsid w:val="00965BD6"/>
    <w:rsid w:val="009664BB"/>
    <w:rsid w:val="00971461"/>
    <w:rsid w:val="0097197D"/>
    <w:rsid w:val="00971DCC"/>
    <w:rsid w:val="00972228"/>
    <w:rsid w:val="00972AC3"/>
    <w:rsid w:val="00973AB0"/>
    <w:rsid w:val="00974090"/>
    <w:rsid w:val="0097486D"/>
    <w:rsid w:val="009779F4"/>
    <w:rsid w:val="00982C15"/>
    <w:rsid w:val="00986C5B"/>
    <w:rsid w:val="00987BC4"/>
    <w:rsid w:val="00987C14"/>
    <w:rsid w:val="00987F13"/>
    <w:rsid w:val="00994559"/>
    <w:rsid w:val="00994CC0"/>
    <w:rsid w:val="009A193E"/>
    <w:rsid w:val="009A6D61"/>
    <w:rsid w:val="009B2227"/>
    <w:rsid w:val="009B3A0D"/>
    <w:rsid w:val="009B557F"/>
    <w:rsid w:val="009B623B"/>
    <w:rsid w:val="009B770C"/>
    <w:rsid w:val="009B78FA"/>
    <w:rsid w:val="009B798B"/>
    <w:rsid w:val="009B7E39"/>
    <w:rsid w:val="009C0C3B"/>
    <w:rsid w:val="009C10C6"/>
    <w:rsid w:val="009C2E8D"/>
    <w:rsid w:val="009C37EF"/>
    <w:rsid w:val="009C4A5C"/>
    <w:rsid w:val="009C5653"/>
    <w:rsid w:val="009C7C80"/>
    <w:rsid w:val="009C7F0A"/>
    <w:rsid w:val="009D10AE"/>
    <w:rsid w:val="009D22B9"/>
    <w:rsid w:val="009D54BA"/>
    <w:rsid w:val="009D6843"/>
    <w:rsid w:val="009D6E40"/>
    <w:rsid w:val="009E7757"/>
    <w:rsid w:val="009F1547"/>
    <w:rsid w:val="009F52A0"/>
    <w:rsid w:val="009F6B6D"/>
    <w:rsid w:val="00A00DF2"/>
    <w:rsid w:val="00A015C7"/>
    <w:rsid w:val="00A03E37"/>
    <w:rsid w:val="00A07532"/>
    <w:rsid w:val="00A1334D"/>
    <w:rsid w:val="00A16CCE"/>
    <w:rsid w:val="00A21527"/>
    <w:rsid w:val="00A2594F"/>
    <w:rsid w:val="00A25B8B"/>
    <w:rsid w:val="00A26BF8"/>
    <w:rsid w:val="00A32DF8"/>
    <w:rsid w:val="00A3334F"/>
    <w:rsid w:val="00A3372B"/>
    <w:rsid w:val="00A362F6"/>
    <w:rsid w:val="00A37AA3"/>
    <w:rsid w:val="00A42ED7"/>
    <w:rsid w:val="00A4609A"/>
    <w:rsid w:val="00A4728D"/>
    <w:rsid w:val="00A50ADC"/>
    <w:rsid w:val="00A54BB4"/>
    <w:rsid w:val="00A55ABA"/>
    <w:rsid w:val="00A637AC"/>
    <w:rsid w:val="00A64A3B"/>
    <w:rsid w:val="00A67D2E"/>
    <w:rsid w:val="00A70132"/>
    <w:rsid w:val="00A71319"/>
    <w:rsid w:val="00A7187C"/>
    <w:rsid w:val="00A71EF0"/>
    <w:rsid w:val="00A81D43"/>
    <w:rsid w:val="00A82B15"/>
    <w:rsid w:val="00A85C6F"/>
    <w:rsid w:val="00A868AA"/>
    <w:rsid w:val="00A86DAB"/>
    <w:rsid w:val="00A901F8"/>
    <w:rsid w:val="00AA14B5"/>
    <w:rsid w:val="00AA1538"/>
    <w:rsid w:val="00AA3019"/>
    <w:rsid w:val="00AA3445"/>
    <w:rsid w:val="00AA52DA"/>
    <w:rsid w:val="00AA5A56"/>
    <w:rsid w:val="00AA645E"/>
    <w:rsid w:val="00AA67B8"/>
    <w:rsid w:val="00AA68E2"/>
    <w:rsid w:val="00AA73B2"/>
    <w:rsid w:val="00AB2840"/>
    <w:rsid w:val="00AB448A"/>
    <w:rsid w:val="00AC0CE7"/>
    <w:rsid w:val="00AC3B1F"/>
    <w:rsid w:val="00AC6379"/>
    <w:rsid w:val="00AC6876"/>
    <w:rsid w:val="00AD1063"/>
    <w:rsid w:val="00AD169E"/>
    <w:rsid w:val="00AD23F6"/>
    <w:rsid w:val="00AD2421"/>
    <w:rsid w:val="00AD3D99"/>
    <w:rsid w:val="00AD62BF"/>
    <w:rsid w:val="00AD64A1"/>
    <w:rsid w:val="00AD688A"/>
    <w:rsid w:val="00AE34DE"/>
    <w:rsid w:val="00AE693C"/>
    <w:rsid w:val="00AF24A3"/>
    <w:rsid w:val="00AF2BE0"/>
    <w:rsid w:val="00AF470F"/>
    <w:rsid w:val="00AF4905"/>
    <w:rsid w:val="00AF6830"/>
    <w:rsid w:val="00B01B6D"/>
    <w:rsid w:val="00B07968"/>
    <w:rsid w:val="00B16615"/>
    <w:rsid w:val="00B2191F"/>
    <w:rsid w:val="00B22533"/>
    <w:rsid w:val="00B22B24"/>
    <w:rsid w:val="00B231B6"/>
    <w:rsid w:val="00B31D64"/>
    <w:rsid w:val="00B325A1"/>
    <w:rsid w:val="00B37BA9"/>
    <w:rsid w:val="00B37C41"/>
    <w:rsid w:val="00B40B25"/>
    <w:rsid w:val="00B418CD"/>
    <w:rsid w:val="00B4240C"/>
    <w:rsid w:val="00B44A27"/>
    <w:rsid w:val="00B463E3"/>
    <w:rsid w:val="00B469D5"/>
    <w:rsid w:val="00B5007C"/>
    <w:rsid w:val="00B52D97"/>
    <w:rsid w:val="00B564AE"/>
    <w:rsid w:val="00B60998"/>
    <w:rsid w:val="00B60D2F"/>
    <w:rsid w:val="00B64A67"/>
    <w:rsid w:val="00B65229"/>
    <w:rsid w:val="00B66630"/>
    <w:rsid w:val="00B67C46"/>
    <w:rsid w:val="00B72388"/>
    <w:rsid w:val="00B72D8B"/>
    <w:rsid w:val="00B73674"/>
    <w:rsid w:val="00B74E26"/>
    <w:rsid w:val="00B7705A"/>
    <w:rsid w:val="00B7744F"/>
    <w:rsid w:val="00B819B2"/>
    <w:rsid w:val="00B82B60"/>
    <w:rsid w:val="00B83285"/>
    <w:rsid w:val="00B84D84"/>
    <w:rsid w:val="00B86E9F"/>
    <w:rsid w:val="00B87C96"/>
    <w:rsid w:val="00B90032"/>
    <w:rsid w:val="00B90C1B"/>
    <w:rsid w:val="00B921DF"/>
    <w:rsid w:val="00B9442F"/>
    <w:rsid w:val="00B9528E"/>
    <w:rsid w:val="00B954B0"/>
    <w:rsid w:val="00B97F0D"/>
    <w:rsid w:val="00BA282B"/>
    <w:rsid w:val="00BA2C72"/>
    <w:rsid w:val="00BA6E70"/>
    <w:rsid w:val="00BA7BAE"/>
    <w:rsid w:val="00BC0D49"/>
    <w:rsid w:val="00BC10DA"/>
    <w:rsid w:val="00BC1E7A"/>
    <w:rsid w:val="00BC2799"/>
    <w:rsid w:val="00BC4033"/>
    <w:rsid w:val="00BC5528"/>
    <w:rsid w:val="00BC6EEB"/>
    <w:rsid w:val="00BD04BE"/>
    <w:rsid w:val="00BD3986"/>
    <w:rsid w:val="00BD6A85"/>
    <w:rsid w:val="00BE3FBA"/>
    <w:rsid w:val="00BE4A4A"/>
    <w:rsid w:val="00BE6769"/>
    <w:rsid w:val="00BF1AEF"/>
    <w:rsid w:val="00BF368D"/>
    <w:rsid w:val="00BF3AF0"/>
    <w:rsid w:val="00BF4082"/>
    <w:rsid w:val="00BF552A"/>
    <w:rsid w:val="00BF5F5B"/>
    <w:rsid w:val="00C00D8A"/>
    <w:rsid w:val="00C01E2D"/>
    <w:rsid w:val="00C0498C"/>
    <w:rsid w:val="00C055EA"/>
    <w:rsid w:val="00C10FFB"/>
    <w:rsid w:val="00C1211D"/>
    <w:rsid w:val="00C14BB9"/>
    <w:rsid w:val="00C1528E"/>
    <w:rsid w:val="00C15420"/>
    <w:rsid w:val="00C156A9"/>
    <w:rsid w:val="00C16819"/>
    <w:rsid w:val="00C16D60"/>
    <w:rsid w:val="00C205FD"/>
    <w:rsid w:val="00C27168"/>
    <w:rsid w:val="00C27781"/>
    <w:rsid w:val="00C30CD8"/>
    <w:rsid w:val="00C41FBF"/>
    <w:rsid w:val="00C42B62"/>
    <w:rsid w:val="00C43EC9"/>
    <w:rsid w:val="00C47CAD"/>
    <w:rsid w:val="00C47E4D"/>
    <w:rsid w:val="00C53290"/>
    <w:rsid w:val="00C543E0"/>
    <w:rsid w:val="00C54D4E"/>
    <w:rsid w:val="00C55953"/>
    <w:rsid w:val="00C60B1D"/>
    <w:rsid w:val="00C63DDF"/>
    <w:rsid w:val="00C64796"/>
    <w:rsid w:val="00C66DCE"/>
    <w:rsid w:val="00C71B8B"/>
    <w:rsid w:val="00C74F69"/>
    <w:rsid w:val="00C779EC"/>
    <w:rsid w:val="00C812B4"/>
    <w:rsid w:val="00C839FC"/>
    <w:rsid w:val="00C83BC7"/>
    <w:rsid w:val="00C83DFD"/>
    <w:rsid w:val="00C84FEF"/>
    <w:rsid w:val="00C926D4"/>
    <w:rsid w:val="00C967D4"/>
    <w:rsid w:val="00CA06DC"/>
    <w:rsid w:val="00CA0D4B"/>
    <w:rsid w:val="00CA2D40"/>
    <w:rsid w:val="00CA52CB"/>
    <w:rsid w:val="00CA62CC"/>
    <w:rsid w:val="00CA6E78"/>
    <w:rsid w:val="00CB1AEF"/>
    <w:rsid w:val="00CB51B3"/>
    <w:rsid w:val="00CC4591"/>
    <w:rsid w:val="00CD145D"/>
    <w:rsid w:val="00CD3628"/>
    <w:rsid w:val="00CD3AA8"/>
    <w:rsid w:val="00CD467E"/>
    <w:rsid w:val="00CD53B7"/>
    <w:rsid w:val="00CE03D8"/>
    <w:rsid w:val="00CE1273"/>
    <w:rsid w:val="00CF1A35"/>
    <w:rsid w:val="00CF770B"/>
    <w:rsid w:val="00D001A7"/>
    <w:rsid w:val="00D03918"/>
    <w:rsid w:val="00D0420A"/>
    <w:rsid w:val="00D04FFF"/>
    <w:rsid w:val="00D058F5"/>
    <w:rsid w:val="00D10D2D"/>
    <w:rsid w:val="00D11BB2"/>
    <w:rsid w:val="00D1392C"/>
    <w:rsid w:val="00D14B3B"/>
    <w:rsid w:val="00D17550"/>
    <w:rsid w:val="00D204AF"/>
    <w:rsid w:val="00D27199"/>
    <w:rsid w:val="00D31D68"/>
    <w:rsid w:val="00D3207F"/>
    <w:rsid w:val="00D35D1E"/>
    <w:rsid w:val="00D448B0"/>
    <w:rsid w:val="00D46E09"/>
    <w:rsid w:val="00D50786"/>
    <w:rsid w:val="00D515E7"/>
    <w:rsid w:val="00D54AD0"/>
    <w:rsid w:val="00D556FC"/>
    <w:rsid w:val="00D56464"/>
    <w:rsid w:val="00D57091"/>
    <w:rsid w:val="00D612A5"/>
    <w:rsid w:val="00D6730B"/>
    <w:rsid w:val="00D7088F"/>
    <w:rsid w:val="00D72BBD"/>
    <w:rsid w:val="00D7533E"/>
    <w:rsid w:val="00D76D27"/>
    <w:rsid w:val="00D806FB"/>
    <w:rsid w:val="00D816D8"/>
    <w:rsid w:val="00D8273A"/>
    <w:rsid w:val="00D8338F"/>
    <w:rsid w:val="00D86DCB"/>
    <w:rsid w:val="00D87C50"/>
    <w:rsid w:val="00D908AF"/>
    <w:rsid w:val="00D91480"/>
    <w:rsid w:val="00D9326C"/>
    <w:rsid w:val="00D94210"/>
    <w:rsid w:val="00D9662B"/>
    <w:rsid w:val="00DA0565"/>
    <w:rsid w:val="00DA1DCB"/>
    <w:rsid w:val="00DA2246"/>
    <w:rsid w:val="00DA27C5"/>
    <w:rsid w:val="00DA353F"/>
    <w:rsid w:val="00DA4269"/>
    <w:rsid w:val="00DA4775"/>
    <w:rsid w:val="00DB3595"/>
    <w:rsid w:val="00DB5441"/>
    <w:rsid w:val="00DC42E0"/>
    <w:rsid w:val="00DC5C80"/>
    <w:rsid w:val="00DC6075"/>
    <w:rsid w:val="00DC640E"/>
    <w:rsid w:val="00DC6CC7"/>
    <w:rsid w:val="00DD0601"/>
    <w:rsid w:val="00DD1346"/>
    <w:rsid w:val="00DD63DB"/>
    <w:rsid w:val="00DE045C"/>
    <w:rsid w:val="00DE6361"/>
    <w:rsid w:val="00DF1F72"/>
    <w:rsid w:val="00DF3B8F"/>
    <w:rsid w:val="00DF7427"/>
    <w:rsid w:val="00E0176E"/>
    <w:rsid w:val="00E02C50"/>
    <w:rsid w:val="00E211CB"/>
    <w:rsid w:val="00E216A2"/>
    <w:rsid w:val="00E2333F"/>
    <w:rsid w:val="00E23B8B"/>
    <w:rsid w:val="00E244FE"/>
    <w:rsid w:val="00E25CEC"/>
    <w:rsid w:val="00E26551"/>
    <w:rsid w:val="00E275D5"/>
    <w:rsid w:val="00E31F62"/>
    <w:rsid w:val="00E3269B"/>
    <w:rsid w:val="00E32823"/>
    <w:rsid w:val="00E32FCC"/>
    <w:rsid w:val="00E36E05"/>
    <w:rsid w:val="00E37083"/>
    <w:rsid w:val="00E372B7"/>
    <w:rsid w:val="00E3740D"/>
    <w:rsid w:val="00E41718"/>
    <w:rsid w:val="00E42178"/>
    <w:rsid w:val="00E4306F"/>
    <w:rsid w:val="00E44347"/>
    <w:rsid w:val="00E44D37"/>
    <w:rsid w:val="00E458EE"/>
    <w:rsid w:val="00E46E4F"/>
    <w:rsid w:val="00E47F16"/>
    <w:rsid w:val="00E508A9"/>
    <w:rsid w:val="00E51BC0"/>
    <w:rsid w:val="00E54F8B"/>
    <w:rsid w:val="00E61794"/>
    <w:rsid w:val="00E70671"/>
    <w:rsid w:val="00E74DCD"/>
    <w:rsid w:val="00E75991"/>
    <w:rsid w:val="00E80604"/>
    <w:rsid w:val="00E81A62"/>
    <w:rsid w:val="00E82445"/>
    <w:rsid w:val="00E84635"/>
    <w:rsid w:val="00E8532E"/>
    <w:rsid w:val="00E87EE9"/>
    <w:rsid w:val="00E90551"/>
    <w:rsid w:val="00E906AA"/>
    <w:rsid w:val="00E90ABD"/>
    <w:rsid w:val="00E90BAA"/>
    <w:rsid w:val="00E91355"/>
    <w:rsid w:val="00E92178"/>
    <w:rsid w:val="00E94014"/>
    <w:rsid w:val="00E94A1A"/>
    <w:rsid w:val="00E95A29"/>
    <w:rsid w:val="00EA137E"/>
    <w:rsid w:val="00EA22A8"/>
    <w:rsid w:val="00EA2936"/>
    <w:rsid w:val="00EB0551"/>
    <w:rsid w:val="00EB381F"/>
    <w:rsid w:val="00EB4E31"/>
    <w:rsid w:val="00EC26B7"/>
    <w:rsid w:val="00EC4366"/>
    <w:rsid w:val="00EC56E1"/>
    <w:rsid w:val="00EC5D77"/>
    <w:rsid w:val="00ED3E50"/>
    <w:rsid w:val="00ED6E81"/>
    <w:rsid w:val="00ED7458"/>
    <w:rsid w:val="00ED761F"/>
    <w:rsid w:val="00EE0CA2"/>
    <w:rsid w:val="00EE2126"/>
    <w:rsid w:val="00EE23D3"/>
    <w:rsid w:val="00EE3787"/>
    <w:rsid w:val="00EF1862"/>
    <w:rsid w:val="00EF24FE"/>
    <w:rsid w:val="00EF653E"/>
    <w:rsid w:val="00F0204B"/>
    <w:rsid w:val="00F03F0E"/>
    <w:rsid w:val="00F12F4E"/>
    <w:rsid w:val="00F14A53"/>
    <w:rsid w:val="00F1545E"/>
    <w:rsid w:val="00F16665"/>
    <w:rsid w:val="00F238B0"/>
    <w:rsid w:val="00F26766"/>
    <w:rsid w:val="00F33759"/>
    <w:rsid w:val="00F33B8E"/>
    <w:rsid w:val="00F350F1"/>
    <w:rsid w:val="00F375ED"/>
    <w:rsid w:val="00F4003E"/>
    <w:rsid w:val="00F405A3"/>
    <w:rsid w:val="00F42E79"/>
    <w:rsid w:val="00F435BC"/>
    <w:rsid w:val="00F43CF0"/>
    <w:rsid w:val="00F44480"/>
    <w:rsid w:val="00F4498A"/>
    <w:rsid w:val="00F44CAD"/>
    <w:rsid w:val="00F51C29"/>
    <w:rsid w:val="00F51F8B"/>
    <w:rsid w:val="00F5405B"/>
    <w:rsid w:val="00F54669"/>
    <w:rsid w:val="00F57DE4"/>
    <w:rsid w:val="00F60AEE"/>
    <w:rsid w:val="00F61A58"/>
    <w:rsid w:val="00F61DA8"/>
    <w:rsid w:val="00F635E2"/>
    <w:rsid w:val="00F63D33"/>
    <w:rsid w:val="00F64196"/>
    <w:rsid w:val="00F64DF2"/>
    <w:rsid w:val="00F6547A"/>
    <w:rsid w:val="00F72A32"/>
    <w:rsid w:val="00F745FC"/>
    <w:rsid w:val="00F74A1C"/>
    <w:rsid w:val="00F7561E"/>
    <w:rsid w:val="00F76B54"/>
    <w:rsid w:val="00F77FA1"/>
    <w:rsid w:val="00F80B26"/>
    <w:rsid w:val="00F833C1"/>
    <w:rsid w:val="00F83BDB"/>
    <w:rsid w:val="00F844F0"/>
    <w:rsid w:val="00F9644A"/>
    <w:rsid w:val="00F97590"/>
    <w:rsid w:val="00FA0956"/>
    <w:rsid w:val="00FA0B10"/>
    <w:rsid w:val="00FA11A2"/>
    <w:rsid w:val="00FA25CF"/>
    <w:rsid w:val="00FA4C52"/>
    <w:rsid w:val="00FA5728"/>
    <w:rsid w:val="00FA7C6F"/>
    <w:rsid w:val="00FB0A6E"/>
    <w:rsid w:val="00FB27A3"/>
    <w:rsid w:val="00FC09CE"/>
    <w:rsid w:val="00FC2C37"/>
    <w:rsid w:val="00FC53AE"/>
    <w:rsid w:val="00FC57A7"/>
    <w:rsid w:val="00FC7813"/>
    <w:rsid w:val="00FC784B"/>
    <w:rsid w:val="00FD0882"/>
    <w:rsid w:val="00FD1A24"/>
    <w:rsid w:val="00FD36E2"/>
    <w:rsid w:val="00FD48ED"/>
    <w:rsid w:val="00FE1E7E"/>
    <w:rsid w:val="00FE3676"/>
    <w:rsid w:val="00FE6F5D"/>
    <w:rsid w:val="00FE748C"/>
    <w:rsid w:val="00FE7D5C"/>
    <w:rsid w:val="00FF0C67"/>
    <w:rsid w:val="00FF0DC9"/>
    <w:rsid w:val="00FF1505"/>
    <w:rsid w:val="00FF1EAF"/>
    <w:rsid w:val="00FF4C05"/>
    <w:rsid w:val="00FF4DB3"/>
    <w:rsid w:val="00FF6257"/>
    <w:rsid w:val="00FF70AD"/>
    <w:rsid w:val="00FF73B9"/>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01DE11"/>
  <w15:chartTrackingRefBased/>
  <w15:docId w15:val="{DDCF9932-EEB3-4B9A-B2E8-0F3253866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8E2"/>
    <w:pPr>
      <w:spacing w:after="0" w:line="276" w:lineRule="auto"/>
    </w:pPr>
    <w:rPr>
      <w:rFonts w:ascii="Arial" w:eastAsia="Arial" w:hAnsi="Arial" w:cs="Arial"/>
      <w:kern w:val="0"/>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24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0827"/>
    <w:pPr>
      <w:tabs>
        <w:tab w:val="center" w:pos="4513"/>
        <w:tab w:val="right" w:pos="9026"/>
      </w:tabs>
      <w:spacing w:line="240" w:lineRule="auto"/>
    </w:pPr>
  </w:style>
  <w:style w:type="character" w:customStyle="1" w:styleId="HeaderChar">
    <w:name w:val="Header Char"/>
    <w:basedOn w:val="DefaultParagraphFont"/>
    <w:link w:val="Header"/>
    <w:uiPriority w:val="99"/>
    <w:rsid w:val="00130827"/>
    <w:rPr>
      <w:rFonts w:ascii="Arial" w:eastAsia="Arial" w:hAnsi="Arial" w:cs="Arial"/>
      <w:kern w:val="0"/>
      <w:lang w:val="en"/>
      <w14:ligatures w14:val="none"/>
    </w:rPr>
  </w:style>
  <w:style w:type="paragraph" w:styleId="Footer">
    <w:name w:val="footer"/>
    <w:basedOn w:val="Normal"/>
    <w:link w:val="FooterChar"/>
    <w:uiPriority w:val="99"/>
    <w:unhideWhenUsed/>
    <w:rsid w:val="00130827"/>
    <w:pPr>
      <w:tabs>
        <w:tab w:val="center" w:pos="4513"/>
        <w:tab w:val="right" w:pos="9026"/>
      </w:tabs>
      <w:spacing w:line="240" w:lineRule="auto"/>
    </w:pPr>
  </w:style>
  <w:style w:type="character" w:customStyle="1" w:styleId="FooterChar">
    <w:name w:val="Footer Char"/>
    <w:basedOn w:val="DefaultParagraphFont"/>
    <w:link w:val="Footer"/>
    <w:uiPriority w:val="99"/>
    <w:rsid w:val="00130827"/>
    <w:rPr>
      <w:rFonts w:ascii="Arial" w:eastAsia="Arial" w:hAnsi="Arial" w:cs="Arial"/>
      <w:kern w:val="0"/>
      <w:lang w:val="en"/>
      <w14:ligatures w14:val="none"/>
    </w:rPr>
  </w:style>
  <w:style w:type="paragraph" w:styleId="NoSpacing">
    <w:name w:val="No Spacing"/>
    <w:uiPriority w:val="1"/>
    <w:qFormat/>
    <w:rsid w:val="00884BE7"/>
    <w:pPr>
      <w:spacing w:after="0" w:line="240" w:lineRule="auto"/>
    </w:pPr>
    <w:rPr>
      <w:rFonts w:ascii="Arial" w:eastAsia="Arial" w:hAnsi="Arial" w:cs="Arial"/>
      <w:kern w:val="0"/>
      <w:lang w:val="en"/>
      <w14:ligatures w14:val="none"/>
    </w:rPr>
  </w:style>
  <w:style w:type="paragraph" w:styleId="NormalWeb">
    <w:name w:val="Normal (Web)"/>
    <w:basedOn w:val="Normal"/>
    <w:uiPriority w:val="99"/>
    <w:unhideWhenUsed/>
    <w:rsid w:val="00C14BB9"/>
    <w:pPr>
      <w:spacing w:before="100" w:beforeAutospacing="1" w:after="100" w:afterAutospacing="1" w:line="240" w:lineRule="auto"/>
    </w:pPr>
    <w:rPr>
      <w:rFonts w:ascii="Times New Roman" w:eastAsia="Times New Roman" w:hAnsi="Times New Roman" w:cs="Times New Roman"/>
      <w:sz w:val="24"/>
      <w:szCs w:val="24"/>
      <w:lang w:val="en-AE" w:eastAsia="en-AE"/>
    </w:rPr>
  </w:style>
  <w:style w:type="paragraph" w:styleId="ListParagraph">
    <w:name w:val="List Paragraph"/>
    <w:basedOn w:val="Normal"/>
    <w:uiPriority w:val="34"/>
    <w:qFormat/>
    <w:rsid w:val="009C10C6"/>
    <w:pPr>
      <w:ind w:left="720"/>
      <w:contextualSpacing/>
    </w:pPr>
  </w:style>
  <w:style w:type="character" w:styleId="Hyperlink">
    <w:name w:val="Hyperlink"/>
    <w:basedOn w:val="DefaultParagraphFont"/>
    <w:uiPriority w:val="99"/>
    <w:unhideWhenUsed/>
    <w:rsid w:val="000570E5"/>
    <w:rPr>
      <w:color w:val="0563C1" w:themeColor="hyperlink"/>
      <w:u w:val="single"/>
    </w:rPr>
  </w:style>
  <w:style w:type="character" w:styleId="UnresolvedMention">
    <w:name w:val="Unresolved Mention"/>
    <w:basedOn w:val="DefaultParagraphFont"/>
    <w:uiPriority w:val="99"/>
    <w:semiHidden/>
    <w:unhideWhenUsed/>
    <w:rsid w:val="000570E5"/>
    <w:rPr>
      <w:color w:val="605E5C"/>
      <w:shd w:val="clear" w:color="auto" w:fill="E1DFDD"/>
    </w:rPr>
  </w:style>
  <w:style w:type="character" w:styleId="PlaceholderText">
    <w:name w:val="Placeholder Text"/>
    <w:basedOn w:val="DefaultParagraphFont"/>
    <w:uiPriority w:val="99"/>
    <w:semiHidden/>
    <w:rsid w:val="007E192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9393">
      <w:bodyDiv w:val="1"/>
      <w:marLeft w:val="0"/>
      <w:marRight w:val="0"/>
      <w:marTop w:val="0"/>
      <w:marBottom w:val="0"/>
      <w:divBdr>
        <w:top w:val="none" w:sz="0" w:space="0" w:color="auto"/>
        <w:left w:val="none" w:sz="0" w:space="0" w:color="auto"/>
        <w:bottom w:val="none" w:sz="0" w:space="0" w:color="auto"/>
        <w:right w:val="none" w:sz="0" w:space="0" w:color="auto"/>
      </w:divBdr>
      <w:divsChild>
        <w:div w:id="1854568353">
          <w:marLeft w:val="0"/>
          <w:marRight w:val="0"/>
          <w:marTop w:val="0"/>
          <w:marBottom w:val="0"/>
          <w:divBdr>
            <w:top w:val="none" w:sz="0" w:space="0" w:color="auto"/>
            <w:left w:val="none" w:sz="0" w:space="0" w:color="auto"/>
            <w:bottom w:val="none" w:sz="0" w:space="0" w:color="auto"/>
            <w:right w:val="none" w:sz="0" w:space="0" w:color="auto"/>
          </w:divBdr>
        </w:div>
      </w:divsChild>
    </w:div>
    <w:div w:id="294024295">
      <w:bodyDiv w:val="1"/>
      <w:marLeft w:val="0"/>
      <w:marRight w:val="0"/>
      <w:marTop w:val="0"/>
      <w:marBottom w:val="0"/>
      <w:divBdr>
        <w:top w:val="none" w:sz="0" w:space="0" w:color="auto"/>
        <w:left w:val="none" w:sz="0" w:space="0" w:color="auto"/>
        <w:bottom w:val="none" w:sz="0" w:space="0" w:color="auto"/>
        <w:right w:val="none" w:sz="0" w:space="0" w:color="auto"/>
      </w:divBdr>
    </w:div>
    <w:div w:id="362092237">
      <w:bodyDiv w:val="1"/>
      <w:marLeft w:val="0"/>
      <w:marRight w:val="0"/>
      <w:marTop w:val="0"/>
      <w:marBottom w:val="0"/>
      <w:divBdr>
        <w:top w:val="none" w:sz="0" w:space="0" w:color="auto"/>
        <w:left w:val="none" w:sz="0" w:space="0" w:color="auto"/>
        <w:bottom w:val="none" w:sz="0" w:space="0" w:color="auto"/>
        <w:right w:val="none" w:sz="0" w:space="0" w:color="auto"/>
      </w:divBdr>
      <w:divsChild>
        <w:div w:id="11733570">
          <w:marLeft w:val="0"/>
          <w:marRight w:val="0"/>
          <w:marTop w:val="0"/>
          <w:marBottom w:val="0"/>
          <w:divBdr>
            <w:top w:val="none" w:sz="0" w:space="0" w:color="auto"/>
            <w:left w:val="none" w:sz="0" w:space="0" w:color="auto"/>
            <w:bottom w:val="none" w:sz="0" w:space="0" w:color="auto"/>
            <w:right w:val="none" w:sz="0" w:space="0" w:color="auto"/>
          </w:divBdr>
        </w:div>
      </w:divsChild>
    </w:div>
    <w:div w:id="453987315">
      <w:bodyDiv w:val="1"/>
      <w:marLeft w:val="0"/>
      <w:marRight w:val="0"/>
      <w:marTop w:val="0"/>
      <w:marBottom w:val="0"/>
      <w:divBdr>
        <w:top w:val="none" w:sz="0" w:space="0" w:color="auto"/>
        <w:left w:val="none" w:sz="0" w:space="0" w:color="auto"/>
        <w:bottom w:val="none" w:sz="0" w:space="0" w:color="auto"/>
        <w:right w:val="none" w:sz="0" w:space="0" w:color="auto"/>
      </w:divBdr>
      <w:divsChild>
        <w:div w:id="829251111">
          <w:marLeft w:val="0"/>
          <w:marRight w:val="0"/>
          <w:marTop w:val="0"/>
          <w:marBottom w:val="0"/>
          <w:divBdr>
            <w:top w:val="none" w:sz="0" w:space="0" w:color="auto"/>
            <w:left w:val="none" w:sz="0" w:space="0" w:color="auto"/>
            <w:bottom w:val="none" w:sz="0" w:space="0" w:color="auto"/>
            <w:right w:val="none" w:sz="0" w:space="0" w:color="auto"/>
          </w:divBdr>
        </w:div>
      </w:divsChild>
    </w:div>
    <w:div w:id="464390599">
      <w:bodyDiv w:val="1"/>
      <w:marLeft w:val="0"/>
      <w:marRight w:val="0"/>
      <w:marTop w:val="0"/>
      <w:marBottom w:val="0"/>
      <w:divBdr>
        <w:top w:val="none" w:sz="0" w:space="0" w:color="auto"/>
        <w:left w:val="none" w:sz="0" w:space="0" w:color="auto"/>
        <w:bottom w:val="none" w:sz="0" w:space="0" w:color="auto"/>
        <w:right w:val="none" w:sz="0" w:space="0" w:color="auto"/>
      </w:divBdr>
      <w:divsChild>
        <w:div w:id="1203134545">
          <w:marLeft w:val="0"/>
          <w:marRight w:val="0"/>
          <w:marTop w:val="0"/>
          <w:marBottom w:val="0"/>
          <w:divBdr>
            <w:top w:val="none" w:sz="0" w:space="0" w:color="auto"/>
            <w:left w:val="none" w:sz="0" w:space="0" w:color="auto"/>
            <w:bottom w:val="none" w:sz="0" w:space="0" w:color="auto"/>
            <w:right w:val="none" w:sz="0" w:space="0" w:color="auto"/>
          </w:divBdr>
        </w:div>
      </w:divsChild>
    </w:div>
    <w:div w:id="566301182">
      <w:bodyDiv w:val="1"/>
      <w:marLeft w:val="0"/>
      <w:marRight w:val="0"/>
      <w:marTop w:val="0"/>
      <w:marBottom w:val="0"/>
      <w:divBdr>
        <w:top w:val="none" w:sz="0" w:space="0" w:color="auto"/>
        <w:left w:val="none" w:sz="0" w:space="0" w:color="auto"/>
        <w:bottom w:val="none" w:sz="0" w:space="0" w:color="auto"/>
        <w:right w:val="none" w:sz="0" w:space="0" w:color="auto"/>
      </w:divBdr>
      <w:divsChild>
        <w:div w:id="1940022703">
          <w:marLeft w:val="0"/>
          <w:marRight w:val="0"/>
          <w:marTop w:val="0"/>
          <w:marBottom w:val="0"/>
          <w:divBdr>
            <w:top w:val="none" w:sz="0" w:space="0" w:color="auto"/>
            <w:left w:val="none" w:sz="0" w:space="0" w:color="auto"/>
            <w:bottom w:val="none" w:sz="0" w:space="0" w:color="auto"/>
            <w:right w:val="none" w:sz="0" w:space="0" w:color="auto"/>
          </w:divBdr>
        </w:div>
      </w:divsChild>
    </w:div>
    <w:div w:id="601257702">
      <w:bodyDiv w:val="1"/>
      <w:marLeft w:val="0"/>
      <w:marRight w:val="0"/>
      <w:marTop w:val="0"/>
      <w:marBottom w:val="0"/>
      <w:divBdr>
        <w:top w:val="none" w:sz="0" w:space="0" w:color="auto"/>
        <w:left w:val="none" w:sz="0" w:space="0" w:color="auto"/>
        <w:bottom w:val="none" w:sz="0" w:space="0" w:color="auto"/>
        <w:right w:val="none" w:sz="0" w:space="0" w:color="auto"/>
      </w:divBdr>
      <w:divsChild>
        <w:div w:id="900289549">
          <w:marLeft w:val="0"/>
          <w:marRight w:val="0"/>
          <w:marTop w:val="0"/>
          <w:marBottom w:val="0"/>
          <w:divBdr>
            <w:top w:val="none" w:sz="0" w:space="0" w:color="auto"/>
            <w:left w:val="none" w:sz="0" w:space="0" w:color="auto"/>
            <w:bottom w:val="none" w:sz="0" w:space="0" w:color="auto"/>
            <w:right w:val="none" w:sz="0" w:space="0" w:color="auto"/>
          </w:divBdr>
        </w:div>
      </w:divsChild>
    </w:div>
    <w:div w:id="636568426">
      <w:bodyDiv w:val="1"/>
      <w:marLeft w:val="0"/>
      <w:marRight w:val="0"/>
      <w:marTop w:val="0"/>
      <w:marBottom w:val="0"/>
      <w:divBdr>
        <w:top w:val="none" w:sz="0" w:space="0" w:color="auto"/>
        <w:left w:val="none" w:sz="0" w:space="0" w:color="auto"/>
        <w:bottom w:val="none" w:sz="0" w:space="0" w:color="auto"/>
        <w:right w:val="none" w:sz="0" w:space="0" w:color="auto"/>
      </w:divBdr>
      <w:divsChild>
        <w:div w:id="550657749">
          <w:marLeft w:val="0"/>
          <w:marRight w:val="0"/>
          <w:marTop w:val="0"/>
          <w:marBottom w:val="0"/>
          <w:divBdr>
            <w:top w:val="none" w:sz="0" w:space="0" w:color="auto"/>
            <w:left w:val="none" w:sz="0" w:space="0" w:color="auto"/>
            <w:bottom w:val="none" w:sz="0" w:space="0" w:color="auto"/>
            <w:right w:val="none" w:sz="0" w:space="0" w:color="auto"/>
          </w:divBdr>
        </w:div>
      </w:divsChild>
    </w:div>
    <w:div w:id="646009251">
      <w:bodyDiv w:val="1"/>
      <w:marLeft w:val="0"/>
      <w:marRight w:val="0"/>
      <w:marTop w:val="0"/>
      <w:marBottom w:val="0"/>
      <w:divBdr>
        <w:top w:val="none" w:sz="0" w:space="0" w:color="auto"/>
        <w:left w:val="none" w:sz="0" w:space="0" w:color="auto"/>
        <w:bottom w:val="none" w:sz="0" w:space="0" w:color="auto"/>
        <w:right w:val="none" w:sz="0" w:space="0" w:color="auto"/>
      </w:divBdr>
    </w:div>
    <w:div w:id="663239089">
      <w:bodyDiv w:val="1"/>
      <w:marLeft w:val="0"/>
      <w:marRight w:val="0"/>
      <w:marTop w:val="0"/>
      <w:marBottom w:val="0"/>
      <w:divBdr>
        <w:top w:val="none" w:sz="0" w:space="0" w:color="auto"/>
        <w:left w:val="none" w:sz="0" w:space="0" w:color="auto"/>
        <w:bottom w:val="none" w:sz="0" w:space="0" w:color="auto"/>
        <w:right w:val="none" w:sz="0" w:space="0" w:color="auto"/>
      </w:divBdr>
    </w:div>
    <w:div w:id="708724298">
      <w:bodyDiv w:val="1"/>
      <w:marLeft w:val="0"/>
      <w:marRight w:val="0"/>
      <w:marTop w:val="0"/>
      <w:marBottom w:val="0"/>
      <w:divBdr>
        <w:top w:val="none" w:sz="0" w:space="0" w:color="auto"/>
        <w:left w:val="none" w:sz="0" w:space="0" w:color="auto"/>
        <w:bottom w:val="none" w:sz="0" w:space="0" w:color="auto"/>
        <w:right w:val="none" w:sz="0" w:space="0" w:color="auto"/>
      </w:divBdr>
      <w:divsChild>
        <w:div w:id="2440651">
          <w:marLeft w:val="0"/>
          <w:marRight w:val="0"/>
          <w:marTop w:val="0"/>
          <w:marBottom w:val="0"/>
          <w:divBdr>
            <w:top w:val="none" w:sz="0" w:space="0" w:color="auto"/>
            <w:left w:val="none" w:sz="0" w:space="0" w:color="auto"/>
            <w:bottom w:val="none" w:sz="0" w:space="0" w:color="auto"/>
            <w:right w:val="none" w:sz="0" w:space="0" w:color="auto"/>
          </w:divBdr>
        </w:div>
      </w:divsChild>
    </w:div>
    <w:div w:id="818421337">
      <w:bodyDiv w:val="1"/>
      <w:marLeft w:val="0"/>
      <w:marRight w:val="0"/>
      <w:marTop w:val="0"/>
      <w:marBottom w:val="0"/>
      <w:divBdr>
        <w:top w:val="none" w:sz="0" w:space="0" w:color="auto"/>
        <w:left w:val="none" w:sz="0" w:space="0" w:color="auto"/>
        <w:bottom w:val="none" w:sz="0" w:space="0" w:color="auto"/>
        <w:right w:val="none" w:sz="0" w:space="0" w:color="auto"/>
      </w:divBdr>
      <w:divsChild>
        <w:div w:id="487553117">
          <w:marLeft w:val="0"/>
          <w:marRight w:val="0"/>
          <w:marTop w:val="0"/>
          <w:marBottom w:val="0"/>
          <w:divBdr>
            <w:top w:val="none" w:sz="0" w:space="0" w:color="auto"/>
            <w:left w:val="none" w:sz="0" w:space="0" w:color="auto"/>
            <w:bottom w:val="none" w:sz="0" w:space="0" w:color="auto"/>
            <w:right w:val="none" w:sz="0" w:space="0" w:color="auto"/>
          </w:divBdr>
        </w:div>
      </w:divsChild>
    </w:div>
    <w:div w:id="830947865">
      <w:bodyDiv w:val="1"/>
      <w:marLeft w:val="0"/>
      <w:marRight w:val="0"/>
      <w:marTop w:val="0"/>
      <w:marBottom w:val="0"/>
      <w:divBdr>
        <w:top w:val="none" w:sz="0" w:space="0" w:color="auto"/>
        <w:left w:val="none" w:sz="0" w:space="0" w:color="auto"/>
        <w:bottom w:val="none" w:sz="0" w:space="0" w:color="auto"/>
        <w:right w:val="none" w:sz="0" w:space="0" w:color="auto"/>
      </w:divBdr>
      <w:divsChild>
        <w:div w:id="1581603481">
          <w:marLeft w:val="0"/>
          <w:marRight w:val="0"/>
          <w:marTop w:val="0"/>
          <w:marBottom w:val="0"/>
          <w:divBdr>
            <w:top w:val="none" w:sz="0" w:space="0" w:color="auto"/>
            <w:left w:val="none" w:sz="0" w:space="0" w:color="auto"/>
            <w:bottom w:val="none" w:sz="0" w:space="0" w:color="auto"/>
            <w:right w:val="none" w:sz="0" w:space="0" w:color="auto"/>
          </w:divBdr>
        </w:div>
      </w:divsChild>
    </w:div>
    <w:div w:id="858473269">
      <w:bodyDiv w:val="1"/>
      <w:marLeft w:val="0"/>
      <w:marRight w:val="0"/>
      <w:marTop w:val="0"/>
      <w:marBottom w:val="0"/>
      <w:divBdr>
        <w:top w:val="none" w:sz="0" w:space="0" w:color="auto"/>
        <w:left w:val="none" w:sz="0" w:space="0" w:color="auto"/>
        <w:bottom w:val="none" w:sz="0" w:space="0" w:color="auto"/>
        <w:right w:val="none" w:sz="0" w:space="0" w:color="auto"/>
      </w:divBdr>
    </w:div>
    <w:div w:id="876352191">
      <w:bodyDiv w:val="1"/>
      <w:marLeft w:val="0"/>
      <w:marRight w:val="0"/>
      <w:marTop w:val="0"/>
      <w:marBottom w:val="0"/>
      <w:divBdr>
        <w:top w:val="none" w:sz="0" w:space="0" w:color="auto"/>
        <w:left w:val="none" w:sz="0" w:space="0" w:color="auto"/>
        <w:bottom w:val="none" w:sz="0" w:space="0" w:color="auto"/>
        <w:right w:val="none" w:sz="0" w:space="0" w:color="auto"/>
      </w:divBdr>
      <w:divsChild>
        <w:div w:id="669479101">
          <w:marLeft w:val="0"/>
          <w:marRight w:val="0"/>
          <w:marTop w:val="0"/>
          <w:marBottom w:val="0"/>
          <w:divBdr>
            <w:top w:val="none" w:sz="0" w:space="0" w:color="auto"/>
            <w:left w:val="none" w:sz="0" w:space="0" w:color="auto"/>
            <w:bottom w:val="none" w:sz="0" w:space="0" w:color="auto"/>
            <w:right w:val="none" w:sz="0" w:space="0" w:color="auto"/>
          </w:divBdr>
        </w:div>
      </w:divsChild>
    </w:div>
    <w:div w:id="1140154734">
      <w:bodyDiv w:val="1"/>
      <w:marLeft w:val="0"/>
      <w:marRight w:val="0"/>
      <w:marTop w:val="0"/>
      <w:marBottom w:val="0"/>
      <w:divBdr>
        <w:top w:val="none" w:sz="0" w:space="0" w:color="auto"/>
        <w:left w:val="none" w:sz="0" w:space="0" w:color="auto"/>
        <w:bottom w:val="none" w:sz="0" w:space="0" w:color="auto"/>
        <w:right w:val="none" w:sz="0" w:space="0" w:color="auto"/>
      </w:divBdr>
      <w:divsChild>
        <w:div w:id="70010616">
          <w:marLeft w:val="0"/>
          <w:marRight w:val="0"/>
          <w:marTop w:val="0"/>
          <w:marBottom w:val="0"/>
          <w:divBdr>
            <w:top w:val="none" w:sz="0" w:space="0" w:color="auto"/>
            <w:left w:val="none" w:sz="0" w:space="0" w:color="auto"/>
            <w:bottom w:val="none" w:sz="0" w:space="0" w:color="auto"/>
            <w:right w:val="none" w:sz="0" w:space="0" w:color="auto"/>
          </w:divBdr>
        </w:div>
      </w:divsChild>
    </w:div>
    <w:div w:id="1269655908">
      <w:bodyDiv w:val="1"/>
      <w:marLeft w:val="0"/>
      <w:marRight w:val="0"/>
      <w:marTop w:val="0"/>
      <w:marBottom w:val="0"/>
      <w:divBdr>
        <w:top w:val="none" w:sz="0" w:space="0" w:color="auto"/>
        <w:left w:val="none" w:sz="0" w:space="0" w:color="auto"/>
        <w:bottom w:val="none" w:sz="0" w:space="0" w:color="auto"/>
        <w:right w:val="none" w:sz="0" w:space="0" w:color="auto"/>
      </w:divBdr>
    </w:div>
    <w:div w:id="1295865705">
      <w:bodyDiv w:val="1"/>
      <w:marLeft w:val="0"/>
      <w:marRight w:val="0"/>
      <w:marTop w:val="0"/>
      <w:marBottom w:val="0"/>
      <w:divBdr>
        <w:top w:val="none" w:sz="0" w:space="0" w:color="auto"/>
        <w:left w:val="none" w:sz="0" w:space="0" w:color="auto"/>
        <w:bottom w:val="none" w:sz="0" w:space="0" w:color="auto"/>
        <w:right w:val="none" w:sz="0" w:space="0" w:color="auto"/>
      </w:divBdr>
      <w:divsChild>
        <w:div w:id="1106466914">
          <w:marLeft w:val="0"/>
          <w:marRight w:val="0"/>
          <w:marTop w:val="0"/>
          <w:marBottom w:val="0"/>
          <w:divBdr>
            <w:top w:val="none" w:sz="0" w:space="0" w:color="auto"/>
            <w:left w:val="none" w:sz="0" w:space="0" w:color="auto"/>
            <w:bottom w:val="none" w:sz="0" w:space="0" w:color="auto"/>
            <w:right w:val="none" w:sz="0" w:space="0" w:color="auto"/>
          </w:divBdr>
        </w:div>
      </w:divsChild>
    </w:div>
    <w:div w:id="1331253930">
      <w:bodyDiv w:val="1"/>
      <w:marLeft w:val="0"/>
      <w:marRight w:val="0"/>
      <w:marTop w:val="0"/>
      <w:marBottom w:val="0"/>
      <w:divBdr>
        <w:top w:val="none" w:sz="0" w:space="0" w:color="auto"/>
        <w:left w:val="none" w:sz="0" w:space="0" w:color="auto"/>
        <w:bottom w:val="none" w:sz="0" w:space="0" w:color="auto"/>
        <w:right w:val="none" w:sz="0" w:space="0" w:color="auto"/>
      </w:divBdr>
      <w:divsChild>
        <w:div w:id="1785297864">
          <w:marLeft w:val="0"/>
          <w:marRight w:val="0"/>
          <w:marTop w:val="0"/>
          <w:marBottom w:val="0"/>
          <w:divBdr>
            <w:top w:val="none" w:sz="0" w:space="0" w:color="auto"/>
            <w:left w:val="none" w:sz="0" w:space="0" w:color="auto"/>
            <w:bottom w:val="none" w:sz="0" w:space="0" w:color="auto"/>
            <w:right w:val="none" w:sz="0" w:space="0" w:color="auto"/>
          </w:divBdr>
        </w:div>
      </w:divsChild>
    </w:div>
    <w:div w:id="1419593827">
      <w:bodyDiv w:val="1"/>
      <w:marLeft w:val="0"/>
      <w:marRight w:val="0"/>
      <w:marTop w:val="0"/>
      <w:marBottom w:val="0"/>
      <w:divBdr>
        <w:top w:val="none" w:sz="0" w:space="0" w:color="auto"/>
        <w:left w:val="none" w:sz="0" w:space="0" w:color="auto"/>
        <w:bottom w:val="none" w:sz="0" w:space="0" w:color="auto"/>
        <w:right w:val="none" w:sz="0" w:space="0" w:color="auto"/>
      </w:divBdr>
      <w:divsChild>
        <w:div w:id="498274494">
          <w:marLeft w:val="0"/>
          <w:marRight w:val="0"/>
          <w:marTop w:val="0"/>
          <w:marBottom w:val="0"/>
          <w:divBdr>
            <w:top w:val="none" w:sz="0" w:space="0" w:color="auto"/>
            <w:left w:val="none" w:sz="0" w:space="0" w:color="auto"/>
            <w:bottom w:val="none" w:sz="0" w:space="0" w:color="auto"/>
            <w:right w:val="none" w:sz="0" w:space="0" w:color="auto"/>
          </w:divBdr>
        </w:div>
      </w:divsChild>
    </w:div>
    <w:div w:id="1460687590">
      <w:bodyDiv w:val="1"/>
      <w:marLeft w:val="0"/>
      <w:marRight w:val="0"/>
      <w:marTop w:val="0"/>
      <w:marBottom w:val="0"/>
      <w:divBdr>
        <w:top w:val="none" w:sz="0" w:space="0" w:color="auto"/>
        <w:left w:val="none" w:sz="0" w:space="0" w:color="auto"/>
        <w:bottom w:val="none" w:sz="0" w:space="0" w:color="auto"/>
        <w:right w:val="none" w:sz="0" w:space="0" w:color="auto"/>
      </w:divBdr>
      <w:divsChild>
        <w:div w:id="376903347">
          <w:marLeft w:val="0"/>
          <w:marRight w:val="0"/>
          <w:marTop w:val="0"/>
          <w:marBottom w:val="0"/>
          <w:divBdr>
            <w:top w:val="none" w:sz="0" w:space="0" w:color="auto"/>
            <w:left w:val="none" w:sz="0" w:space="0" w:color="auto"/>
            <w:bottom w:val="none" w:sz="0" w:space="0" w:color="auto"/>
            <w:right w:val="none" w:sz="0" w:space="0" w:color="auto"/>
          </w:divBdr>
        </w:div>
      </w:divsChild>
    </w:div>
    <w:div w:id="1484152353">
      <w:bodyDiv w:val="1"/>
      <w:marLeft w:val="0"/>
      <w:marRight w:val="0"/>
      <w:marTop w:val="0"/>
      <w:marBottom w:val="0"/>
      <w:divBdr>
        <w:top w:val="none" w:sz="0" w:space="0" w:color="auto"/>
        <w:left w:val="none" w:sz="0" w:space="0" w:color="auto"/>
        <w:bottom w:val="none" w:sz="0" w:space="0" w:color="auto"/>
        <w:right w:val="none" w:sz="0" w:space="0" w:color="auto"/>
      </w:divBdr>
    </w:div>
    <w:div w:id="1729719165">
      <w:bodyDiv w:val="1"/>
      <w:marLeft w:val="0"/>
      <w:marRight w:val="0"/>
      <w:marTop w:val="0"/>
      <w:marBottom w:val="0"/>
      <w:divBdr>
        <w:top w:val="none" w:sz="0" w:space="0" w:color="auto"/>
        <w:left w:val="none" w:sz="0" w:space="0" w:color="auto"/>
        <w:bottom w:val="none" w:sz="0" w:space="0" w:color="auto"/>
        <w:right w:val="none" w:sz="0" w:space="0" w:color="auto"/>
      </w:divBdr>
    </w:div>
    <w:div w:id="1794471034">
      <w:bodyDiv w:val="1"/>
      <w:marLeft w:val="0"/>
      <w:marRight w:val="0"/>
      <w:marTop w:val="0"/>
      <w:marBottom w:val="0"/>
      <w:divBdr>
        <w:top w:val="none" w:sz="0" w:space="0" w:color="auto"/>
        <w:left w:val="none" w:sz="0" w:space="0" w:color="auto"/>
        <w:bottom w:val="none" w:sz="0" w:space="0" w:color="auto"/>
        <w:right w:val="none" w:sz="0" w:space="0" w:color="auto"/>
      </w:divBdr>
      <w:divsChild>
        <w:div w:id="1036614671">
          <w:marLeft w:val="0"/>
          <w:marRight w:val="0"/>
          <w:marTop w:val="0"/>
          <w:marBottom w:val="0"/>
          <w:divBdr>
            <w:top w:val="none" w:sz="0" w:space="0" w:color="auto"/>
            <w:left w:val="none" w:sz="0" w:space="0" w:color="auto"/>
            <w:bottom w:val="none" w:sz="0" w:space="0" w:color="auto"/>
            <w:right w:val="none" w:sz="0" w:space="0" w:color="auto"/>
          </w:divBdr>
        </w:div>
      </w:divsChild>
    </w:div>
    <w:div w:id="2088652473">
      <w:bodyDiv w:val="1"/>
      <w:marLeft w:val="0"/>
      <w:marRight w:val="0"/>
      <w:marTop w:val="0"/>
      <w:marBottom w:val="0"/>
      <w:divBdr>
        <w:top w:val="none" w:sz="0" w:space="0" w:color="auto"/>
        <w:left w:val="none" w:sz="0" w:space="0" w:color="auto"/>
        <w:bottom w:val="none" w:sz="0" w:space="0" w:color="auto"/>
        <w:right w:val="none" w:sz="0" w:space="0" w:color="auto"/>
      </w:divBdr>
      <w:divsChild>
        <w:div w:id="123693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oi.org/10.22266/ijies2021.0228.31"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6552</TotalTime>
  <Pages>31</Pages>
  <Words>7353</Words>
  <Characters>41916</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ilfa shaheed</dc:creator>
  <cp:keywords/>
  <dc:description/>
  <cp:lastModifiedBy>ilfa shaheed</cp:lastModifiedBy>
  <cp:revision>1050</cp:revision>
  <dcterms:created xsi:type="dcterms:W3CDTF">2023-10-08T14:00:00Z</dcterms:created>
  <dcterms:modified xsi:type="dcterms:W3CDTF">2023-12-13T17:44:00Z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1ac29c52494925e4e519a1a56c4c136f87b90e6a46f0b89b5c3bf79f2b9cd580</vt:lpwstr>
  </property>
</Properties>
</file>